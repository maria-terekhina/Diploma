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349539" w14:textId="7DB0B3B8" w:rsidR="00D74124" w:rsidRPr="003B7399" w:rsidDel="003B7399" w:rsidRDefault="001732C5" w:rsidP="003B7399">
      <w:pPr>
        <w:ind w:left="-567" w:right="-568" w:firstLine="0"/>
        <w:jc w:val="center"/>
        <w:rPr>
          <w:del w:id="7" w:author="Maria Myslina" w:date="2019-06-04T14:25:00Z"/>
          <w:b/>
          <w:sz w:val="28"/>
          <w:szCs w:val="28"/>
          <w:rPrChange w:id="8" w:author="Maria Myslina" w:date="2019-06-04T14:24:00Z">
            <w:rPr>
              <w:del w:id="9" w:author="Maria Myslina" w:date="2019-06-04T14:25:00Z"/>
              <w:sz w:val="28"/>
              <w:szCs w:val="28"/>
            </w:rPr>
          </w:rPrChange>
        </w:rPr>
        <w:pPrChange w:id="10" w:author="Maria Myslina" w:date="2019-06-04T14:29:00Z">
          <w:pPr>
            <w:pStyle w:val="1"/>
            <w:spacing w:line="276" w:lineRule="auto"/>
            <w:ind w:left="-850" w:right="-849"/>
            <w:jc w:val="center"/>
          </w:pPr>
        </w:pPrChange>
      </w:pPr>
      <w:bookmarkStart w:id="11" w:name="_sliexkn87wdx"/>
      <w:bookmarkEnd w:id="11"/>
      <w:del w:id="12" w:author="Maria Myslina" w:date="2019-06-04T14:25:00Z">
        <w:r w:rsidRPr="003B7399" w:rsidDel="003B7399">
          <w:rPr>
            <w:b/>
            <w:sz w:val="28"/>
            <w:szCs w:val="28"/>
            <w:rPrChange w:id="13" w:author="Maria Myslina" w:date="2019-06-04T14:24:00Z">
              <w:rPr/>
            </w:rPrChange>
          </w:rPr>
          <w:delText>Правительство Российской Федерации</w:delText>
        </w:r>
      </w:del>
    </w:p>
    <w:p w14:paraId="184D7930" w14:textId="3119BDBE" w:rsidR="00D74124" w:rsidRPr="003B7399" w:rsidDel="003B7399" w:rsidRDefault="001732C5" w:rsidP="003B7399">
      <w:pPr>
        <w:ind w:left="-567" w:right="-568" w:firstLine="0"/>
        <w:jc w:val="center"/>
        <w:rPr>
          <w:del w:id="14" w:author="Maria Myslina" w:date="2019-06-04T14:25:00Z"/>
          <w:b/>
          <w:sz w:val="28"/>
          <w:szCs w:val="28"/>
          <w:rPrChange w:id="15" w:author="Maria Myslina" w:date="2019-06-04T14:24:00Z">
            <w:rPr>
              <w:del w:id="16" w:author="Maria Myslina" w:date="2019-06-04T14:25:00Z"/>
              <w:sz w:val="28"/>
              <w:szCs w:val="28"/>
            </w:rPr>
          </w:rPrChange>
        </w:rPr>
        <w:pPrChange w:id="17" w:author="Maria Myslina" w:date="2019-06-04T14:29:00Z">
          <w:pPr>
            <w:pStyle w:val="1"/>
            <w:spacing w:line="276" w:lineRule="auto"/>
            <w:ind w:left="-850" w:right="-849"/>
            <w:jc w:val="center"/>
          </w:pPr>
        </w:pPrChange>
      </w:pPr>
      <w:bookmarkStart w:id="18" w:name="_sliexkn87wdx1"/>
      <w:bookmarkEnd w:id="18"/>
      <w:del w:id="19" w:author="Maria Myslina" w:date="2019-06-04T14:25:00Z">
        <w:r w:rsidRPr="003B7399" w:rsidDel="003B7399">
          <w:rPr>
            <w:b/>
            <w:sz w:val="28"/>
            <w:szCs w:val="28"/>
            <w:rPrChange w:id="20" w:author="Maria Myslina" w:date="2019-06-04T14:24:00Z">
              <w:rPr>
                <w:sz w:val="28"/>
                <w:szCs w:val="28"/>
              </w:rPr>
            </w:rPrChange>
          </w:rPr>
          <w:delText>Федеральное государственное автономное образовательное</w:delText>
        </w:r>
      </w:del>
    </w:p>
    <w:p w14:paraId="6F2ED2DE" w14:textId="4390F8B7" w:rsidR="00D74124" w:rsidRPr="003B7399" w:rsidDel="003B7399" w:rsidRDefault="001732C5" w:rsidP="003B7399">
      <w:pPr>
        <w:ind w:left="-567" w:right="-568" w:firstLine="0"/>
        <w:jc w:val="center"/>
        <w:rPr>
          <w:del w:id="21" w:author="Maria Myslina" w:date="2019-06-04T14:24:00Z"/>
          <w:b/>
          <w:sz w:val="28"/>
          <w:szCs w:val="28"/>
          <w:rPrChange w:id="22" w:author="Maria Myslina" w:date="2019-06-04T14:24:00Z">
            <w:rPr>
              <w:del w:id="23" w:author="Maria Myslina" w:date="2019-06-04T14:24:00Z"/>
              <w:b/>
            </w:rPr>
          </w:rPrChange>
        </w:rPr>
        <w:pPrChange w:id="24" w:author="Maria Myslina" w:date="2019-06-04T14:29:00Z">
          <w:pPr>
            <w:jc w:val="center"/>
          </w:pPr>
        </w:pPrChange>
      </w:pPr>
      <w:bookmarkStart w:id="25" w:name="_sliexkn87wdx2"/>
      <w:bookmarkEnd w:id="25"/>
      <w:del w:id="26" w:author="Maria Myslina" w:date="2019-06-04T14:25:00Z">
        <w:r w:rsidRPr="003B7399" w:rsidDel="003B7399">
          <w:rPr>
            <w:b/>
            <w:sz w:val="28"/>
            <w:szCs w:val="28"/>
            <w:rPrChange w:id="27" w:author="Maria Myslina" w:date="2019-06-04T14:24:00Z">
              <w:rPr>
                <w:sz w:val="28"/>
                <w:szCs w:val="28"/>
              </w:rPr>
            </w:rPrChange>
          </w:rPr>
          <w:delText>учреждение высшего образования</w:delText>
        </w:r>
      </w:del>
    </w:p>
    <w:p w14:paraId="725C83D5" w14:textId="2BA26464" w:rsidR="00D74124" w:rsidRPr="003B7399" w:rsidDel="003B7399" w:rsidRDefault="001732C5" w:rsidP="003B7399">
      <w:pPr>
        <w:ind w:left="-567" w:right="-568" w:firstLine="0"/>
        <w:jc w:val="center"/>
        <w:rPr>
          <w:del w:id="28" w:author="Maria Myslina" w:date="2019-06-04T14:25:00Z"/>
          <w:sz w:val="28"/>
          <w:szCs w:val="28"/>
        </w:rPr>
        <w:pPrChange w:id="29" w:author="Maria Myslina" w:date="2019-06-04T14:29:00Z">
          <w:pPr>
            <w:pStyle w:val="1"/>
            <w:spacing w:line="276" w:lineRule="auto"/>
            <w:ind w:left="-850" w:right="-849"/>
            <w:jc w:val="center"/>
          </w:pPr>
        </w:pPrChange>
      </w:pPr>
      <w:bookmarkStart w:id="30" w:name="_sliexkn87wdx3"/>
      <w:bookmarkEnd w:id="30"/>
      <w:del w:id="31" w:author="Maria Myslina" w:date="2019-06-04T14:24:00Z">
        <w:r w:rsidRPr="003B7399" w:rsidDel="003B7399">
          <w:rPr>
            <w:sz w:val="28"/>
            <w:szCs w:val="28"/>
          </w:rPr>
          <w:delText xml:space="preserve"> </w:delText>
        </w:r>
      </w:del>
    </w:p>
    <w:p w14:paraId="623A85E0" w14:textId="2AC483A1" w:rsidR="00D74124" w:rsidRPr="003B7399" w:rsidDel="003B7399" w:rsidRDefault="001732C5" w:rsidP="003B7399">
      <w:pPr>
        <w:ind w:left="-567" w:right="-568" w:firstLine="0"/>
        <w:jc w:val="center"/>
        <w:rPr>
          <w:del w:id="32" w:author="Maria Myslina" w:date="2019-06-04T14:25:00Z"/>
          <w:b/>
          <w:sz w:val="28"/>
          <w:szCs w:val="28"/>
          <w:rPrChange w:id="33" w:author="Maria Myslina" w:date="2019-06-04T14:24:00Z">
            <w:rPr>
              <w:del w:id="34" w:author="Maria Myslina" w:date="2019-06-04T14:25:00Z"/>
              <w:sz w:val="28"/>
              <w:szCs w:val="28"/>
            </w:rPr>
          </w:rPrChange>
        </w:rPr>
        <w:pPrChange w:id="35" w:author="Maria Myslina" w:date="2019-06-04T14:29:00Z">
          <w:pPr>
            <w:pStyle w:val="1"/>
            <w:spacing w:line="276" w:lineRule="auto"/>
            <w:ind w:left="-850" w:right="-849"/>
            <w:jc w:val="center"/>
          </w:pPr>
        </w:pPrChange>
      </w:pPr>
      <w:bookmarkStart w:id="36" w:name="_sliexkn87wdx4"/>
      <w:bookmarkEnd w:id="36"/>
      <w:del w:id="37" w:author="Maria Myslina" w:date="2019-06-04T14:25:00Z">
        <w:r w:rsidRPr="003B7399" w:rsidDel="003B7399">
          <w:rPr>
            <w:b/>
            <w:sz w:val="28"/>
            <w:szCs w:val="28"/>
            <w:rPrChange w:id="38" w:author="Maria Myslina" w:date="2019-06-04T14:24:00Z">
              <w:rPr>
                <w:sz w:val="28"/>
                <w:szCs w:val="28"/>
              </w:rPr>
            </w:rPrChange>
          </w:rPr>
          <w:delText>Национальный исследовательский университет</w:delText>
        </w:r>
      </w:del>
    </w:p>
    <w:p w14:paraId="7A2EDA2F" w14:textId="5608AA57" w:rsidR="00D74124" w:rsidRPr="003B7399" w:rsidDel="003B7399" w:rsidRDefault="001732C5" w:rsidP="003B7399">
      <w:pPr>
        <w:ind w:left="-567" w:right="-568" w:firstLine="0"/>
        <w:jc w:val="center"/>
        <w:rPr>
          <w:del w:id="39" w:author="Maria Myslina" w:date="2019-06-04T14:25:00Z"/>
          <w:b/>
          <w:sz w:val="28"/>
          <w:szCs w:val="28"/>
          <w:rPrChange w:id="40" w:author="Maria Myslina" w:date="2019-06-04T14:24:00Z">
            <w:rPr>
              <w:del w:id="41" w:author="Maria Myslina" w:date="2019-06-04T14:25:00Z"/>
              <w:sz w:val="28"/>
              <w:szCs w:val="28"/>
            </w:rPr>
          </w:rPrChange>
        </w:rPr>
        <w:pPrChange w:id="42" w:author="Maria Myslina" w:date="2019-06-04T14:29:00Z">
          <w:pPr>
            <w:pStyle w:val="1"/>
            <w:spacing w:line="276" w:lineRule="auto"/>
            <w:ind w:left="-850" w:right="-849"/>
            <w:jc w:val="center"/>
          </w:pPr>
        </w:pPrChange>
      </w:pPr>
      <w:bookmarkStart w:id="43" w:name="_sliexkn87wdx5"/>
      <w:bookmarkEnd w:id="43"/>
      <w:del w:id="44" w:author="Maria Myslina" w:date="2019-06-04T14:25:00Z">
        <w:r w:rsidRPr="003B7399" w:rsidDel="003B7399">
          <w:rPr>
            <w:b/>
            <w:sz w:val="28"/>
            <w:szCs w:val="28"/>
            <w:rPrChange w:id="45" w:author="Maria Myslina" w:date="2019-06-04T14:24:00Z">
              <w:rPr>
                <w:sz w:val="28"/>
                <w:szCs w:val="28"/>
              </w:rPr>
            </w:rPrChange>
          </w:rPr>
          <w:delText>«Высшая школа экономики»</w:delText>
        </w:r>
      </w:del>
    </w:p>
    <w:p w14:paraId="727527EB" w14:textId="1452EEE8" w:rsidR="00D74124" w:rsidRPr="003B7399" w:rsidDel="003B7399" w:rsidRDefault="001732C5" w:rsidP="003B7399">
      <w:pPr>
        <w:ind w:left="-567" w:right="-568" w:firstLine="0"/>
        <w:jc w:val="right"/>
        <w:rPr>
          <w:del w:id="46" w:author="Maria Myslina" w:date="2019-06-04T14:25:00Z"/>
          <w:sz w:val="28"/>
          <w:szCs w:val="28"/>
        </w:rPr>
        <w:pPrChange w:id="47" w:author="Maria Myslina" w:date="2019-06-04T14:29:00Z">
          <w:pPr>
            <w:pStyle w:val="1"/>
            <w:spacing w:line="276" w:lineRule="auto"/>
            <w:ind w:left="-850" w:right="-849"/>
            <w:jc w:val="center"/>
          </w:pPr>
        </w:pPrChange>
      </w:pPr>
      <w:bookmarkStart w:id="48" w:name="_sliexkn87wdx6"/>
      <w:bookmarkEnd w:id="48"/>
      <w:del w:id="49" w:author="Maria Myslina" w:date="2019-06-04T14:25:00Z">
        <w:r w:rsidRPr="003B7399" w:rsidDel="003B7399">
          <w:rPr>
            <w:sz w:val="28"/>
            <w:szCs w:val="28"/>
          </w:rPr>
          <w:delText xml:space="preserve"> </w:delText>
        </w:r>
      </w:del>
    </w:p>
    <w:p w14:paraId="1389637A" w14:textId="3017FEEA" w:rsidR="00D74124" w:rsidRPr="003B7399" w:rsidDel="003B7399" w:rsidRDefault="001732C5" w:rsidP="003B7399">
      <w:pPr>
        <w:ind w:left="-567" w:right="-568" w:firstLine="0"/>
        <w:jc w:val="right"/>
        <w:rPr>
          <w:del w:id="50" w:author="Maria Myslina" w:date="2019-06-04T14:25:00Z"/>
          <w:rFonts w:cs="Times New Roman"/>
          <w:i/>
          <w:color w:val="000000"/>
          <w:sz w:val="28"/>
          <w:szCs w:val="28"/>
        </w:rPr>
        <w:pPrChange w:id="51" w:author="Maria Myslina" w:date="2019-06-04T14:29:00Z">
          <w:pPr>
            <w:pStyle w:val="6"/>
            <w:spacing w:before="200" w:after="0" w:line="276" w:lineRule="auto"/>
            <w:ind w:left="-850" w:right="-565"/>
            <w:jc w:val="right"/>
          </w:pPr>
        </w:pPrChange>
      </w:pPr>
      <w:bookmarkStart w:id="52" w:name="_bzmfum70wjg5"/>
      <w:bookmarkEnd w:id="52"/>
      <w:del w:id="53" w:author="Maria Myslina" w:date="2019-06-04T14:25:00Z">
        <w:r w:rsidRPr="003B7399" w:rsidDel="003B7399">
          <w:rPr>
            <w:rFonts w:cs="Times New Roman"/>
            <w:b/>
            <w:i/>
            <w:color w:val="000000"/>
            <w:sz w:val="28"/>
            <w:szCs w:val="28"/>
            <w:rPrChange w:id="54" w:author="Maria Myslina" w:date="2019-06-04T14:24:00Z">
              <w:rPr>
                <w:rFonts w:ascii="Times New Roman" w:hAnsi="Times New Roman" w:cs="Times New Roman"/>
                <w:b/>
                <w:i w:val="0"/>
                <w:color w:val="000000"/>
                <w:sz w:val="28"/>
                <w:szCs w:val="28"/>
              </w:rPr>
            </w:rPrChange>
          </w:rPr>
          <w:delText xml:space="preserve">            </w:delText>
        </w:r>
        <w:r w:rsidRPr="003B7399" w:rsidDel="003B7399">
          <w:rPr>
            <w:rFonts w:cs="Times New Roman"/>
            <w:i/>
            <w:color w:val="000000"/>
            <w:sz w:val="28"/>
            <w:szCs w:val="28"/>
          </w:rPr>
          <w:tab/>
          <w:delText>Факультет гуманитарных наук</w:delText>
        </w:r>
      </w:del>
    </w:p>
    <w:p w14:paraId="18B9F19A" w14:textId="5D6B4054" w:rsidR="00D74124" w:rsidRPr="003B7399" w:rsidDel="003B7399" w:rsidRDefault="001732C5" w:rsidP="003B7399">
      <w:pPr>
        <w:ind w:left="-567" w:right="-568" w:firstLine="0"/>
        <w:jc w:val="right"/>
        <w:rPr>
          <w:del w:id="55" w:author="Maria Myslina" w:date="2019-06-04T14:25:00Z"/>
          <w:rFonts w:cs="Times New Roman"/>
          <w:i/>
          <w:color w:val="000000"/>
          <w:sz w:val="28"/>
          <w:szCs w:val="28"/>
        </w:rPr>
        <w:pPrChange w:id="56" w:author="Maria Myslina" w:date="2019-06-04T14:29:00Z">
          <w:pPr>
            <w:pStyle w:val="6"/>
            <w:spacing w:before="200" w:after="0" w:line="276" w:lineRule="auto"/>
            <w:ind w:left="-850" w:right="-565"/>
            <w:jc w:val="right"/>
          </w:pPr>
        </w:pPrChange>
      </w:pPr>
      <w:bookmarkStart w:id="57" w:name="_t2sznug8ntwi"/>
      <w:bookmarkEnd w:id="57"/>
      <w:del w:id="58" w:author="Maria Myslina" w:date="2019-06-04T14:25:00Z">
        <w:r w:rsidRPr="003B7399" w:rsidDel="003B7399">
          <w:rPr>
            <w:rFonts w:cs="Times New Roman"/>
            <w:i/>
            <w:color w:val="000000"/>
            <w:sz w:val="28"/>
            <w:szCs w:val="28"/>
          </w:rPr>
          <w:delText xml:space="preserve"> Образовательная программа</w:delText>
        </w:r>
      </w:del>
    </w:p>
    <w:p w14:paraId="30764FDA" w14:textId="045E82DA" w:rsidR="00D74124" w:rsidRPr="003B7399" w:rsidDel="003B7399" w:rsidRDefault="001732C5" w:rsidP="003B7399">
      <w:pPr>
        <w:ind w:left="-567" w:right="-568" w:firstLine="0"/>
        <w:jc w:val="right"/>
        <w:rPr>
          <w:del w:id="59" w:author="Maria Myslina" w:date="2019-06-04T14:25:00Z"/>
          <w:rFonts w:cs="Times New Roman"/>
          <w:i/>
          <w:color w:val="000000"/>
          <w:sz w:val="28"/>
          <w:szCs w:val="28"/>
        </w:rPr>
        <w:pPrChange w:id="60" w:author="Maria Myslina" w:date="2019-06-04T14:29:00Z">
          <w:pPr>
            <w:pStyle w:val="6"/>
            <w:spacing w:before="200" w:after="0" w:line="276" w:lineRule="auto"/>
            <w:ind w:left="-850" w:right="-565"/>
            <w:jc w:val="right"/>
          </w:pPr>
        </w:pPrChange>
      </w:pPr>
      <w:bookmarkStart w:id="61" w:name="_4dgj2cuvssn6"/>
      <w:bookmarkEnd w:id="61"/>
      <w:del w:id="62" w:author="Maria Myslina" w:date="2019-06-04T14:25:00Z">
        <w:r w:rsidRPr="003B7399" w:rsidDel="003B7399">
          <w:rPr>
            <w:rFonts w:cs="Times New Roman"/>
            <w:i/>
            <w:color w:val="000000"/>
            <w:sz w:val="28"/>
            <w:szCs w:val="28"/>
          </w:rPr>
          <w:delText>«Фундаментальная и компьютерная лингвистика»</w:delText>
        </w:r>
      </w:del>
    </w:p>
    <w:p w14:paraId="45E22CCC" w14:textId="6B158317" w:rsidR="00D74124" w:rsidRPr="003B7399" w:rsidDel="003B7399" w:rsidRDefault="001732C5" w:rsidP="003B7399">
      <w:pPr>
        <w:ind w:left="-567" w:right="-568" w:firstLine="0"/>
        <w:rPr>
          <w:del w:id="63" w:author="Maria Myslina" w:date="2019-06-04T14:25:00Z"/>
          <w:sz w:val="28"/>
          <w:szCs w:val="28"/>
        </w:rPr>
        <w:pPrChange w:id="64" w:author="Maria Myslina" w:date="2019-06-04T14:29:00Z">
          <w:pPr>
            <w:pStyle w:val="1"/>
            <w:spacing w:line="276" w:lineRule="auto"/>
            <w:ind w:left="-850" w:right="-849"/>
            <w:jc w:val="center"/>
          </w:pPr>
        </w:pPrChange>
      </w:pPr>
      <w:bookmarkStart w:id="65" w:name="_sliexkn87wdx7"/>
      <w:bookmarkEnd w:id="65"/>
      <w:del w:id="66" w:author="Maria Myslina" w:date="2019-06-04T14:25:00Z">
        <w:r w:rsidRPr="003B7399" w:rsidDel="003B7399">
          <w:rPr>
            <w:sz w:val="28"/>
            <w:szCs w:val="28"/>
          </w:rPr>
          <w:delText xml:space="preserve"> </w:delText>
        </w:r>
      </w:del>
    </w:p>
    <w:p w14:paraId="10DD5658" w14:textId="13DA478C" w:rsidR="00D74124" w:rsidRPr="003B7399" w:rsidDel="003B7399" w:rsidRDefault="001732C5" w:rsidP="003B7399">
      <w:pPr>
        <w:ind w:left="-567" w:right="-568" w:firstLine="0"/>
        <w:jc w:val="center"/>
        <w:rPr>
          <w:del w:id="67" w:author="Maria Myslina" w:date="2019-06-04T14:25:00Z"/>
          <w:b/>
          <w:sz w:val="28"/>
          <w:szCs w:val="28"/>
          <w:rPrChange w:id="68" w:author="Maria Myslina" w:date="2019-06-04T14:24:00Z">
            <w:rPr>
              <w:del w:id="69" w:author="Maria Myslina" w:date="2019-06-04T14:25:00Z"/>
              <w:sz w:val="28"/>
              <w:szCs w:val="28"/>
            </w:rPr>
          </w:rPrChange>
        </w:rPr>
        <w:pPrChange w:id="70" w:author="Maria Myslina" w:date="2019-06-04T14:29:00Z">
          <w:pPr>
            <w:pStyle w:val="1"/>
            <w:spacing w:line="276" w:lineRule="auto"/>
            <w:ind w:left="-850" w:right="-849"/>
            <w:jc w:val="center"/>
          </w:pPr>
        </w:pPrChange>
      </w:pPr>
      <w:bookmarkStart w:id="71" w:name="_sliexkn87wdx8"/>
      <w:bookmarkEnd w:id="71"/>
      <w:del w:id="72" w:author="Maria Myslina" w:date="2019-06-04T14:25:00Z">
        <w:r w:rsidRPr="003B7399" w:rsidDel="003B7399">
          <w:rPr>
            <w:b/>
            <w:sz w:val="28"/>
            <w:szCs w:val="28"/>
            <w:rPrChange w:id="73" w:author="Maria Myslina" w:date="2019-06-04T14:24:00Z">
              <w:rPr>
                <w:sz w:val="28"/>
                <w:szCs w:val="28"/>
              </w:rPr>
            </w:rPrChange>
          </w:rPr>
          <w:delText>Терехина Мария Дмитриевна</w:delText>
        </w:r>
      </w:del>
    </w:p>
    <w:p w14:paraId="16462558" w14:textId="59CADF33" w:rsidR="00D74124" w:rsidRPr="003B7399" w:rsidDel="003B7399" w:rsidRDefault="001732C5" w:rsidP="003B7399">
      <w:pPr>
        <w:ind w:left="-567" w:right="-568" w:firstLine="0"/>
        <w:rPr>
          <w:del w:id="74" w:author="Maria Myslina" w:date="2019-06-04T14:25:00Z"/>
          <w:sz w:val="28"/>
          <w:szCs w:val="28"/>
        </w:rPr>
        <w:pPrChange w:id="75" w:author="Maria Myslina" w:date="2019-06-04T14:29:00Z">
          <w:pPr>
            <w:pStyle w:val="1"/>
            <w:spacing w:line="276" w:lineRule="auto"/>
            <w:ind w:left="-850" w:right="-849"/>
            <w:jc w:val="center"/>
          </w:pPr>
        </w:pPrChange>
      </w:pPr>
      <w:bookmarkStart w:id="76" w:name="_sliexkn87wdx9"/>
      <w:bookmarkEnd w:id="76"/>
      <w:del w:id="77" w:author="Maria Myslina" w:date="2019-06-04T14:25:00Z">
        <w:r w:rsidRPr="003B7399" w:rsidDel="003B7399">
          <w:rPr>
            <w:sz w:val="28"/>
            <w:szCs w:val="28"/>
          </w:rPr>
          <w:delText xml:space="preserve"> </w:delText>
        </w:r>
      </w:del>
    </w:p>
    <w:p w14:paraId="1C135D5D" w14:textId="31036D34" w:rsidR="00D74124" w:rsidRPr="003B7399" w:rsidDel="003B7399" w:rsidRDefault="001732C5" w:rsidP="003B7399">
      <w:pPr>
        <w:ind w:left="-567" w:right="-568" w:firstLine="0"/>
        <w:jc w:val="center"/>
        <w:rPr>
          <w:del w:id="78" w:author="Maria Myslina" w:date="2019-06-04T14:25:00Z"/>
          <w:b/>
          <w:sz w:val="28"/>
          <w:szCs w:val="28"/>
          <w:rPrChange w:id="79" w:author="Maria Myslina" w:date="2019-06-04T14:24:00Z">
            <w:rPr>
              <w:del w:id="80" w:author="Maria Myslina" w:date="2019-06-04T14:25:00Z"/>
              <w:sz w:val="28"/>
              <w:szCs w:val="28"/>
            </w:rPr>
          </w:rPrChange>
        </w:rPr>
        <w:pPrChange w:id="81" w:author="Maria Myslina" w:date="2019-06-04T14:29:00Z">
          <w:pPr>
            <w:pStyle w:val="1"/>
            <w:spacing w:line="276" w:lineRule="auto"/>
            <w:ind w:left="-850" w:right="-849"/>
            <w:jc w:val="center"/>
          </w:pPr>
        </w:pPrChange>
      </w:pPr>
      <w:bookmarkStart w:id="82" w:name="_sliexkn87wdx10"/>
      <w:bookmarkEnd w:id="82"/>
      <w:del w:id="83" w:author="Maria Myslina" w:date="2019-06-04T14:25:00Z">
        <w:r w:rsidRPr="003B7399" w:rsidDel="003B7399">
          <w:rPr>
            <w:b/>
            <w:sz w:val="28"/>
            <w:szCs w:val="28"/>
            <w:rPrChange w:id="84" w:author="Maria Myslina" w:date="2019-06-04T14:24:00Z">
              <w:rPr>
                <w:sz w:val="28"/>
                <w:szCs w:val="28"/>
              </w:rPr>
            </w:rPrChange>
          </w:rPr>
          <w:delText xml:space="preserve">Исследование скорости речи на материале корпусов звучащей речи языков </w:delText>
        </w:r>
        <w:r w:rsidR="00E74B2F" w:rsidRPr="003B7399" w:rsidDel="003B7399">
          <w:rPr>
            <w:b/>
            <w:sz w:val="28"/>
            <w:szCs w:val="28"/>
            <w:rPrChange w:id="85" w:author="Maria Myslina" w:date="2019-06-04T14:24:00Z">
              <w:rPr>
                <w:sz w:val="28"/>
                <w:szCs w:val="28"/>
              </w:rPr>
            </w:rPrChange>
          </w:rPr>
          <w:delText>России</w:delText>
        </w:r>
      </w:del>
    </w:p>
    <w:p w14:paraId="2DF17BB3" w14:textId="3F7DE487" w:rsidR="00D74124" w:rsidRPr="003B7399" w:rsidDel="003B7399" w:rsidRDefault="001732C5" w:rsidP="003B7399">
      <w:pPr>
        <w:ind w:left="-567" w:right="-568" w:firstLine="0"/>
        <w:rPr>
          <w:del w:id="86" w:author="Maria Myslina" w:date="2019-06-04T14:25:00Z"/>
          <w:rFonts w:cs="Times New Roman"/>
          <w:sz w:val="28"/>
          <w:szCs w:val="28"/>
          <w:lang w:val="en-US"/>
          <w:rPrChange w:id="87" w:author="Maria Myslina" w:date="2019-06-04T14:24:00Z">
            <w:rPr>
              <w:del w:id="88" w:author="Maria Myslina" w:date="2019-06-04T14:25:00Z"/>
              <w:rFonts w:cs="Times New Roman"/>
              <w:lang w:val="en-US"/>
            </w:rPr>
          </w:rPrChange>
        </w:rPr>
        <w:pPrChange w:id="89" w:author="Maria Myslina" w:date="2019-06-04T14:29:00Z">
          <w:pPr>
            <w:spacing w:line="276" w:lineRule="auto"/>
            <w:ind w:left="-850" w:right="-849" w:firstLine="0"/>
            <w:jc w:val="center"/>
          </w:pPr>
        </w:pPrChange>
      </w:pPr>
      <w:del w:id="90" w:author="Maria Myslina" w:date="2019-06-04T14:25:00Z">
        <w:r w:rsidRPr="003B7399" w:rsidDel="003B7399">
          <w:rPr>
            <w:rFonts w:cs="Times New Roman"/>
            <w:sz w:val="28"/>
            <w:szCs w:val="28"/>
            <w:lang w:val="en-US"/>
            <w:rPrChange w:id="91" w:author="Maria Myslina" w:date="2019-06-04T14:24:00Z">
              <w:rPr>
                <w:rFonts w:cs="Times New Roman"/>
                <w:lang w:val="en-US"/>
              </w:rPr>
            </w:rPrChange>
          </w:rPr>
          <w:delText xml:space="preserve">(Speech Rate Study Based on Data </w:delText>
        </w:r>
        <w:r w:rsidR="00E74B2F" w:rsidRPr="003B7399" w:rsidDel="003B7399">
          <w:rPr>
            <w:rFonts w:cs="Times New Roman"/>
            <w:sz w:val="28"/>
            <w:szCs w:val="28"/>
            <w:lang w:val="en-US"/>
            <w:rPrChange w:id="92" w:author="Maria Myslina" w:date="2019-06-04T14:24:00Z">
              <w:rPr>
                <w:rFonts w:cs="Times New Roman"/>
                <w:lang w:val="en-US"/>
              </w:rPr>
            </w:rPrChange>
          </w:rPr>
          <w:delText>from</w:delText>
        </w:r>
        <w:r w:rsidRPr="003B7399" w:rsidDel="003B7399">
          <w:rPr>
            <w:rFonts w:cs="Times New Roman"/>
            <w:sz w:val="28"/>
            <w:szCs w:val="28"/>
            <w:lang w:val="en-US"/>
            <w:rPrChange w:id="93" w:author="Maria Myslina" w:date="2019-06-04T14:24:00Z">
              <w:rPr>
                <w:rFonts w:cs="Times New Roman"/>
                <w:lang w:val="en-US"/>
              </w:rPr>
            </w:rPrChange>
          </w:rPr>
          <w:delText xml:space="preserve"> Spoken Corpora of Languages of Russia)</w:delText>
        </w:r>
      </w:del>
    </w:p>
    <w:p w14:paraId="24233D5F" w14:textId="5BB4F445" w:rsidR="00D74124" w:rsidRPr="003B7399" w:rsidRDefault="001732C5" w:rsidP="003B7399">
      <w:pPr>
        <w:ind w:left="-567" w:right="-568" w:firstLine="0"/>
        <w:rPr>
          <w:sz w:val="28"/>
          <w:szCs w:val="28"/>
          <w:lang w:val="en-US"/>
        </w:rPr>
        <w:pPrChange w:id="94" w:author="Maria Myslina" w:date="2019-06-04T14:29:00Z">
          <w:pPr>
            <w:pStyle w:val="1"/>
            <w:spacing w:line="276" w:lineRule="auto"/>
            <w:ind w:left="-850" w:right="-849"/>
            <w:jc w:val="center"/>
          </w:pPr>
        </w:pPrChange>
      </w:pPr>
      <w:bookmarkStart w:id="95" w:name="_sliexkn87wdx11"/>
      <w:bookmarkEnd w:id="95"/>
      <w:del w:id="96" w:author="Maria Myslina" w:date="2019-06-04T14:25:00Z">
        <w:r w:rsidRPr="003B7399" w:rsidDel="003B7399">
          <w:rPr>
            <w:sz w:val="28"/>
            <w:szCs w:val="28"/>
            <w:lang w:val="en-US"/>
          </w:rPr>
          <w:delText xml:space="preserve"> </w:delText>
        </w:r>
      </w:del>
    </w:p>
    <w:p w14:paraId="76F639F4" w14:textId="6FAAEC4E" w:rsidR="00D74124" w:rsidRPr="00C95CB3" w:rsidDel="003B7399" w:rsidRDefault="001732C5" w:rsidP="003B7399">
      <w:pPr>
        <w:ind w:left="-567" w:right="-568" w:firstLine="0"/>
        <w:jc w:val="center"/>
        <w:rPr>
          <w:del w:id="97" w:author="Maria Myslina" w:date="2019-06-04T14:25:00Z"/>
          <w:sz w:val="28"/>
          <w:szCs w:val="28"/>
        </w:rPr>
        <w:pPrChange w:id="98" w:author="Maria Myslina" w:date="2019-06-04T14:29:00Z">
          <w:pPr>
            <w:pStyle w:val="1"/>
            <w:spacing w:line="276" w:lineRule="auto"/>
            <w:ind w:left="-850" w:right="-849"/>
            <w:jc w:val="center"/>
          </w:pPr>
        </w:pPrChange>
      </w:pPr>
      <w:bookmarkStart w:id="99" w:name="_sliexkn87wdx12"/>
      <w:bookmarkEnd w:id="99"/>
      <w:del w:id="100" w:author="Maria Myslina" w:date="2019-06-04T14:25:00Z">
        <w:r w:rsidRPr="00C95CB3" w:rsidDel="003B7399">
          <w:rPr>
            <w:sz w:val="28"/>
            <w:szCs w:val="28"/>
          </w:rPr>
          <w:delText>Выпускная квалификационная работа студента 4 курса бакалавриата группы БКЛ-152</w:delText>
        </w:r>
      </w:del>
    </w:p>
    <w:p w14:paraId="5F1A3AAD" w14:textId="0D0ACE82" w:rsidR="00D74124" w:rsidRPr="003B7399" w:rsidDel="003B7399" w:rsidRDefault="001732C5" w:rsidP="003B7399">
      <w:pPr>
        <w:ind w:left="-567" w:right="-568" w:firstLine="0"/>
        <w:rPr>
          <w:del w:id="101" w:author="Maria Myslina" w:date="2019-06-04T14:25:00Z"/>
          <w:sz w:val="28"/>
          <w:szCs w:val="28"/>
        </w:rPr>
        <w:pPrChange w:id="102" w:author="Maria Myslina" w:date="2019-06-04T14:29:00Z">
          <w:pPr>
            <w:pStyle w:val="1"/>
            <w:spacing w:line="276" w:lineRule="auto"/>
            <w:ind w:left="-850" w:right="-849"/>
            <w:jc w:val="center"/>
          </w:pPr>
        </w:pPrChange>
      </w:pPr>
      <w:bookmarkStart w:id="103" w:name="_sliexkn87wdx13"/>
      <w:bookmarkEnd w:id="103"/>
      <w:del w:id="104" w:author="Maria Myslina" w:date="2019-06-04T14:25:00Z">
        <w:r w:rsidRPr="003B7399" w:rsidDel="003B7399">
          <w:rPr>
            <w:sz w:val="28"/>
            <w:szCs w:val="28"/>
          </w:rPr>
          <w:delText xml:space="preserve"> </w:delText>
        </w:r>
      </w:del>
    </w:p>
    <w:tbl>
      <w:tblPr>
        <w:tblStyle w:val="TableNormal"/>
        <w:tblW w:w="8498" w:type="dxa"/>
        <w:tblInd w:w="0" w:type="dxa"/>
        <w:tblCellMar>
          <w:top w:w="100" w:type="dxa"/>
          <w:left w:w="100" w:type="dxa"/>
          <w:bottom w:w="100" w:type="dxa"/>
          <w:right w:w="100" w:type="dxa"/>
        </w:tblCellMar>
        <w:tblLook w:val="0600" w:firstRow="0" w:lastRow="0" w:firstColumn="0" w:lastColumn="0" w:noHBand="1" w:noVBand="1"/>
        <w:tblPrChange w:id="105" w:author="Maria Myslina" w:date="2019-06-04T14:24:00Z">
          <w:tblPr>
            <w:tblStyle w:val="TableNormal"/>
            <w:tblW w:w="8498" w:type="dxa"/>
            <w:tblInd w:w="0" w:type="dxa"/>
            <w:tblCellMar>
              <w:top w:w="100" w:type="dxa"/>
              <w:left w:w="100" w:type="dxa"/>
              <w:bottom w:w="100" w:type="dxa"/>
              <w:right w:w="100" w:type="dxa"/>
            </w:tblCellMar>
            <w:tblLook w:val="0600" w:firstRow="0" w:lastRow="0" w:firstColumn="0" w:lastColumn="0" w:noHBand="1" w:noVBand="1"/>
          </w:tblPr>
        </w:tblPrChange>
      </w:tblPr>
      <w:tblGrid>
        <w:gridCol w:w="3665"/>
        <w:gridCol w:w="4833"/>
        <w:tblGridChange w:id="106">
          <w:tblGrid>
            <w:gridCol w:w="3665"/>
            <w:gridCol w:w="345"/>
            <w:gridCol w:w="4488"/>
          </w:tblGrid>
        </w:tblGridChange>
      </w:tblGrid>
      <w:tr w:rsidR="00D74124" w:rsidRPr="003B7399" w:rsidDel="003B7399" w14:paraId="5A6B7E63" w14:textId="73385846" w:rsidTr="003B7399">
        <w:trPr>
          <w:trHeight w:hRule="exact" w:val="1077"/>
          <w:del w:id="107" w:author="Maria Myslina" w:date="2019-06-04T14:25:00Z"/>
          <w:trPrChange w:id="108" w:author="Maria Myslina" w:date="2019-06-04T14:24:00Z">
            <w:trPr>
              <w:trHeight w:val="1040"/>
            </w:trPr>
          </w:trPrChange>
        </w:trPr>
        <w:tc>
          <w:tcPr>
            <w:tcW w:w="3665" w:type="dxa"/>
            <w:shd w:val="clear" w:color="auto" w:fill="auto"/>
            <w:tcPrChange w:id="109" w:author="Maria Myslina" w:date="2019-06-04T14:24:00Z">
              <w:tcPr>
                <w:tcW w:w="4010" w:type="dxa"/>
                <w:gridSpan w:val="2"/>
                <w:shd w:val="clear" w:color="auto" w:fill="auto"/>
              </w:tcPr>
            </w:tcPrChange>
          </w:tcPr>
          <w:p w14:paraId="0C49F490" w14:textId="242A76FD" w:rsidR="00D74124" w:rsidRPr="00C95CB3" w:rsidDel="003B7399" w:rsidRDefault="001732C5" w:rsidP="003B7399">
            <w:pPr>
              <w:ind w:left="-567" w:right="-568" w:firstLine="0"/>
              <w:rPr>
                <w:del w:id="110" w:author="Maria Myslina" w:date="2019-06-04T14:25:00Z"/>
                <w:sz w:val="28"/>
                <w:szCs w:val="28"/>
              </w:rPr>
              <w:pPrChange w:id="111" w:author="Maria Myslina" w:date="2019-06-04T14:29:00Z">
                <w:pPr>
                  <w:pStyle w:val="1"/>
                  <w:spacing w:line="276" w:lineRule="auto"/>
                  <w:ind w:left="0" w:right="-849"/>
                </w:pPr>
              </w:pPrChange>
            </w:pPr>
            <w:bookmarkStart w:id="112" w:name="_sliexkn87wdx14"/>
            <w:bookmarkEnd w:id="112"/>
            <w:del w:id="113" w:author="Maria Myslina" w:date="2019-06-04T14:25:00Z">
              <w:r w:rsidRPr="00C95CB3" w:rsidDel="003B7399">
                <w:rPr>
                  <w:sz w:val="28"/>
                  <w:szCs w:val="28"/>
                </w:rPr>
                <w:delText>Академический руководитель образовательной программы</w:delText>
              </w:r>
            </w:del>
          </w:p>
        </w:tc>
        <w:tc>
          <w:tcPr>
            <w:tcW w:w="4833" w:type="dxa"/>
            <w:shd w:val="clear" w:color="auto" w:fill="auto"/>
            <w:tcPrChange w:id="114" w:author="Maria Myslina" w:date="2019-06-04T14:24:00Z">
              <w:tcPr>
                <w:tcW w:w="4487" w:type="dxa"/>
                <w:shd w:val="clear" w:color="auto" w:fill="auto"/>
              </w:tcPr>
            </w:tcPrChange>
          </w:tcPr>
          <w:p w14:paraId="0C37F981" w14:textId="4D37DD79" w:rsidR="00D74124" w:rsidRPr="00C95CB3" w:rsidDel="003B7399" w:rsidRDefault="001732C5" w:rsidP="003B7399">
            <w:pPr>
              <w:ind w:left="-567" w:right="-568" w:firstLine="0"/>
              <w:rPr>
                <w:del w:id="115" w:author="Maria Myslina" w:date="2019-06-04T14:25:00Z"/>
                <w:sz w:val="28"/>
                <w:szCs w:val="28"/>
              </w:rPr>
              <w:pPrChange w:id="116" w:author="Maria Myslina" w:date="2019-06-04T14:29:00Z">
                <w:pPr>
                  <w:pStyle w:val="1"/>
                  <w:spacing w:line="276" w:lineRule="auto"/>
                  <w:ind w:left="708" w:right="-849"/>
                </w:pPr>
              </w:pPrChange>
            </w:pPr>
            <w:bookmarkStart w:id="117" w:name="_sliexkn87wdx15"/>
            <w:bookmarkEnd w:id="117"/>
            <w:del w:id="118" w:author="Maria Myslina" w:date="2019-06-04T14:25:00Z">
              <w:r w:rsidRPr="00C95CB3" w:rsidDel="003B7399">
                <w:rPr>
                  <w:sz w:val="28"/>
                  <w:szCs w:val="28"/>
                </w:rPr>
                <w:delText>Научный руководитель</w:delText>
              </w:r>
            </w:del>
          </w:p>
        </w:tc>
      </w:tr>
      <w:tr w:rsidR="00D74124" w:rsidRPr="003B7399" w:rsidDel="003B7399" w14:paraId="25140924" w14:textId="781609F1" w:rsidTr="003B7399">
        <w:trPr>
          <w:trHeight w:val="620"/>
          <w:del w:id="119" w:author="Maria Myslina" w:date="2019-06-04T14:25:00Z"/>
        </w:trPr>
        <w:tc>
          <w:tcPr>
            <w:tcW w:w="3665" w:type="dxa"/>
            <w:shd w:val="clear" w:color="auto" w:fill="auto"/>
          </w:tcPr>
          <w:p w14:paraId="68DC8277" w14:textId="2784B8C5" w:rsidR="00D74124" w:rsidRPr="00C95CB3" w:rsidDel="003B7399" w:rsidRDefault="001732C5" w:rsidP="003B7399">
            <w:pPr>
              <w:ind w:left="-567" w:right="-568" w:firstLine="0"/>
              <w:rPr>
                <w:del w:id="120" w:author="Maria Myslina" w:date="2019-06-04T14:25:00Z"/>
                <w:sz w:val="28"/>
                <w:szCs w:val="28"/>
              </w:rPr>
              <w:pPrChange w:id="121" w:author="Maria Myslina" w:date="2019-06-04T14:29:00Z">
                <w:pPr>
                  <w:pStyle w:val="1"/>
                  <w:spacing w:line="276" w:lineRule="auto"/>
                  <w:ind w:left="0" w:right="-849"/>
                </w:pPr>
              </w:pPrChange>
            </w:pPr>
            <w:bookmarkStart w:id="122" w:name="_sliexkn87wdx16"/>
            <w:bookmarkEnd w:id="122"/>
            <w:del w:id="123" w:author="Maria Myslina" w:date="2019-06-04T14:25:00Z">
              <w:r w:rsidRPr="00C95CB3" w:rsidDel="003B7399">
                <w:rPr>
                  <w:sz w:val="28"/>
                  <w:szCs w:val="28"/>
                </w:rPr>
                <w:delText>канд. филологических наук, доц.</w:delText>
              </w:r>
            </w:del>
          </w:p>
        </w:tc>
        <w:tc>
          <w:tcPr>
            <w:tcW w:w="4833" w:type="dxa"/>
            <w:shd w:val="clear" w:color="auto" w:fill="auto"/>
          </w:tcPr>
          <w:p w14:paraId="6E85FBA6" w14:textId="0C5A1CF8" w:rsidR="00D74124" w:rsidRPr="00C95CB3" w:rsidDel="003B7399" w:rsidRDefault="001732C5" w:rsidP="003B7399">
            <w:pPr>
              <w:ind w:left="-567" w:right="-568" w:firstLine="0"/>
              <w:rPr>
                <w:del w:id="124" w:author="Maria Myslina" w:date="2019-06-04T14:25:00Z"/>
                <w:sz w:val="28"/>
                <w:szCs w:val="28"/>
              </w:rPr>
              <w:pPrChange w:id="125" w:author="Maria Myslina" w:date="2019-06-04T14:29:00Z">
                <w:pPr>
                  <w:pStyle w:val="1"/>
                  <w:spacing w:line="276" w:lineRule="auto"/>
                  <w:ind w:left="708" w:right="-849"/>
                </w:pPr>
              </w:pPrChange>
            </w:pPr>
            <w:bookmarkStart w:id="126" w:name="_sliexkn87wdx17"/>
            <w:bookmarkEnd w:id="126"/>
            <w:del w:id="127" w:author="Maria Myslina" w:date="2019-06-04T14:25:00Z">
              <w:r w:rsidRPr="00C95CB3" w:rsidDel="003B7399">
                <w:rPr>
                  <w:sz w:val="28"/>
                  <w:szCs w:val="28"/>
                </w:rPr>
                <w:delText>старший преподаватель</w:delText>
              </w:r>
            </w:del>
          </w:p>
        </w:tc>
      </w:tr>
      <w:tr w:rsidR="00D74124" w:rsidRPr="003B7399" w:rsidDel="003B7399" w14:paraId="600B4BAF" w14:textId="3B0AE40E" w:rsidTr="003B7399">
        <w:trPr>
          <w:trHeight w:val="620"/>
          <w:del w:id="128" w:author="Maria Myslina" w:date="2019-06-04T14:25:00Z"/>
        </w:trPr>
        <w:tc>
          <w:tcPr>
            <w:tcW w:w="3665" w:type="dxa"/>
            <w:shd w:val="clear" w:color="auto" w:fill="auto"/>
          </w:tcPr>
          <w:p w14:paraId="0CAF6B0B" w14:textId="0980EC0A" w:rsidR="00D74124" w:rsidRPr="00C95CB3" w:rsidDel="003B7399" w:rsidRDefault="001732C5" w:rsidP="003B7399">
            <w:pPr>
              <w:ind w:left="-567" w:right="-568" w:firstLine="0"/>
              <w:rPr>
                <w:del w:id="129" w:author="Maria Myslina" w:date="2019-06-04T14:25:00Z"/>
                <w:sz w:val="28"/>
                <w:szCs w:val="28"/>
              </w:rPr>
              <w:pPrChange w:id="130" w:author="Maria Myslina" w:date="2019-06-04T14:29:00Z">
                <w:pPr>
                  <w:pStyle w:val="1"/>
                  <w:spacing w:line="276" w:lineRule="auto"/>
                  <w:ind w:left="0" w:right="-849"/>
                </w:pPr>
              </w:pPrChange>
            </w:pPr>
            <w:bookmarkStart w:id="131" w:name="_sliexkn87wdx18"/>
            <w:bookmarkEnd w:id="131"/>
            <w:del w:id="132" w:author="Maria Myslina" w:date="2019-06-04T14:25:00Z">
              <w:r w:rsidRPr="00C95CB3" w:rsidDel="003B7399">
                <w:rPr>
                  <w:sz w:val="28"/>
                  <w:szCs w:val="28"/>
                </w:rPr>
                <w:delText>Ю.А. Ландер</w:delText>
              </w:r>
            </w:del>
          </w:p>
        </w:tc>
        <w:tc>
          <w:tcPr>
            <w:tcW w:w="4833" w:type="dxa"/>
            <w:shd w:val="clear" w:color="auto" w:fill="auto"/>
          </w:tcPr>
          <w:p w14:paraId="40AA4AFB" w14:textId="42D68721" w:rsidR="00D74124" w:rsidRPr="00C95CB3" w:rsidDel="003B7399" w:rsidRDefault="001732C5" w:rsidP="003B7399">
            <w:pPr>
              <w:ind w:left="-567" w:right="-568" w:firstLine="0"/>
              <w:rPr>
                <w:del w:id="133" w:author="Maria Myslina" w:date="2019-06-04T14:25:00Z"/>
                <w:sz w:val="28"/>
                <w:szCs w:val="28"/>
              </w:rPr>
              <w:pPrChange w:id="134" w:author="Maria Myslina" w:date="2019-06-04T14:29:00Z">
                <w:pPr>
                  <w:pStyle w:val="1"/>
                  <w:spacing w:line="276" w:lineRule="auto"/>
                  <w:ind w:left="708" w:right="-849"/>
                </w:pPr>
              </w:pPrChange>
            </w:pPr>
            <w:bookmarkStart w:id="135" w:name="_sliexkn87wdx19"/>
            <w:bookmarkEnd w:id="135"/>
            <w:del w:id="136" w:author="Maria Myslina" w:date="2019-06-04T14:25:00Z">
              <w:r w:rsidRPr="00C95CB3" w:rsidDel="003B7399">
                <w:rPr>
                  <w:sz w:val="28"/>
                  <w:szCs w:val="28"/>
                </w:rPr>
                <w:delText>Г.А Мороз</w:delText>
              </w:r>
            </w:del>
          </w:p>
        </w:tc>
      </w:tr>
      <w:tr w:rsidR="00D74124" w:rsidRPr="003B7399" w:rsidDel="003B7399" w14:paraId="70D4E49F" w14:textId="022D9CC3" w:rsidTr="003B7399">
        <w:trPr>
          <w:trHeight w:val="620"/>
          <w:del w:id="137" w:author="Maria Myslina" w:date="2019-06-04T14:25:00Z"/>
        </w:trPr>
        <w:tc>
          <w:tcPr>
            <w:tcW w:w="3665" w:type="dxa"/>
            <w:shd w:val="clear" w:color="auto" w:fill="auto"/>
          </w:tcPr>
          <w:p w14:paraId="2C6363E0" w14:textId="25A84F18" w:rsidR="00D74124" w:rsidRPr="003B7399" w:rsidDel="003B7399" w:rsidRDefault="001732C5" w:rsidP="003B7399">
            <w:pPr>
              <w:ind w:left="-567" w:right="-568" w:firstLine="0"/>
              <w:rPr>
                <w:del w:id="138" w:author="Maria Myslina" w:date="2019-06-04T14:25:00Z"/>
                <w:b/>
                <w:sz w:val="28"/>
                <w:szCs w:val="28"/>
              </w:rPr>
              <w:pPrChange w:id="139" w:author="Maria Myslina" w:date="2019-06-04T14:29:00Z">
                <w:pPr>
                  <w:pStyle w:val="1"/>
                  <w:spacing w:line="276" w:lineRule="auto"/>
                  <w:ind w:left="0" w:right="-849"/>
                </w:pPr>
              </w:pPrChange>
            </w:pPr>
            <w:bookmarkStart w:id="140" w:name="_sliexkn87wdx20"/>
            <w:bookmarkEnd w:id="140"/>
            <w:del w:id="141" w:author="Maria Myslina" w:date="2019-06-04T14:25:00Z">
              <w:r w:rsidRPr="003B7399" w:rsidDel="003B7399">
                <w:rPr>
                  <w:b/>
                  <w:sz w:val="28"/>
                  <w:szCs w:val="28"/>
                </w:rPr>
                <w:delText>________________________</w:delText>
              </w:r>
            </w:del>
          </w:p>
        </w:tc>
        <w:tc>
          <w:tcPr>
            <w:tcW w:w="4833" w:type="dxa"/>
            <w:shd w:val="clear" w:color="auto" w:fill="auto"/>
          </w:tcPr>
          <w:p w14:paraId="7BFB400B" w14:textId="3B713C93" w:rsidR="00D74124" w:rsidRPr="003B7399" w:rsidDel="003B7399" w:rsidRDefault="001732C5" w:rsidP="003B7399">
            <w:pPr>
              <w:ind w:left="-567" w:right="-568" w:firstLine="0"/>
              <w:rPr>
                <w:del w:id="142" w:author="Maria Myslina" w:date="2019-06-04T14:25:00Z"/>
                <w:b/>
                <w:sz w:val="28"/>
                <w:szCs w:val="28"/>
              </w:rPr>
              <w:pPrChange w:id="143" w:author="Maria Myslina" w:date="2019-06-04T14:29:00Z">
                <w:pPr>
                  <w:pStyle w:val="1"/>
                  <w:spacing w:line="276" w:lineRule="auto"/>
                  <w:ind w:left="708" w:right="-849"/>
                </w:pPr>
              </w:pPrChange>
            </w:pPr>
            <w:bookmarkStart w:id="144" w:name="_sliexkn87wdx21"/>
            <w:bookmarkEnd w:id="144"/>
            <w:del w:id="145" w:author="Maria Myslina" w:date="2019-06-04T14:25:00Z">
              <w:r w:rsidRPr="003B7399" w:rsidDel="003B7399">
                <w:rPr>
                  <w:b/>
                  <w:sz w:val="28"/>
                  <w:szCs w:val="28"/>
                </w:rPr>
                <w:delText>__________________________</w:delText>
              </w:r>
            </w:del>
          </w:p>
        </w:tc>
      </w:tr>
      <w:tr w:rsidR="00D74124" w:rsidRPr="003B7399" w:rsidDel="003B7399" w14:paraId="1583B1FE" w14:textId="0539A956" w:rsidTr="003B7399">
        <w:trPr>
          <w:trHeight w:val="620"/>
          <w:del w:id="146" w:author="Maria Myslina" w:date="2019-06-04T14:25:00Z"/>
        </w:trPr>
        <w:tc>
          <w:tcPr>
            <w:tcW w:w="3665" w:type="dxa"/>
            <w:shd w:val="clear" w:color="auto" w:fill="auto"/>
          </w:tcPr>
          <w:p w14:paraId="3253A711" w14:textId="304C1382" w:rsidR="00D74124" w:rsidRPr="003B7399" w:rsidDel="003B7399" w:rsidRDefault="001732C5" w:rsidP="003B7399">
            <w:pPr>
              <w:ind w:left="-567" w:right="-568" w:firstLine="0"/>
              <w:rPr>
                <w:del w:id="147" w:author="Maria Myslina" w:date="2019-06-04T14:25:00Z"/>
                <w:b/>
                <w:sz w:val="28"/>
                <w:szCs w:val="28"/>
              </w:rPr>
              <w:pPrChange w:id="148" w:author="Maria Myslina" w:date="2019-06-04T14:29:00Z">
                <w:pPr>
                  <w:pStyle w:val="1"/>
                  <w:spacing w:line="276" w:lineRule="auto"/>
                  <w:ind w:left="0" w:right="-849"/>
                </w:pPr>
              </w:pPrChange>
            </w:pPr>
            <w:bookmarkStart w:id="149" w:name="_sliexkn87wdx22"/>
            <w:bookmarkEnd w:id="149"/>
            <w:del w:id="150" w:author="Maria Myslina" w:date="2019-06-04T14:25:00Z">
              <w:r w:rsidRPr="003B7399" w:rsidDel="003B7399">
                <w:rPr>
                  <w:b/>
                  <w:sz w:val="28"/>
                  <w:szCs w:val="28"/>
                </w:rPr>
                <w:delText xml:space="preserve">«      </w:delText>
              </w:r>
              <w:r w:rsidRPr="003B7399" w:rsidDel="003B7399">
                <w:rPr>
                  <w:b/>
                  <w:sz w:val="28"/>
                  <w:szCs w:val="28"/>
                </w:rPr>
                <w:tab/>
                <w:delText>»</w:delText>
              </w:r>
            </w:del>
            <w:del w:id="151" w:author="Maria Myslina" w:date="2019-06-04T14:23:00Z">
              <w:r w:rsidRPr="003B7399" w:rsidDel="003B7399">
                <w:rPr>
                  <w:b/>
                  <w:sz w:val="28"/>
                  <w:szCs w:val="28"/>
                </w:rPr>
                <w:delText xml:space="preserve"> </w:delText>
              </w:r>
            </w:del>
            <w:del w:id="152" w:author="Maria Myslina" w:date="2019-06-04T14:25:00Z">
              <w:r w:rsidRPr="00C95CB3" w:rsidDel="003B7399">
                <w:rPr>
                  <w:sz w:val="28"/>
                  <w:szCs w:val="28"/>
                </w:rPr>
                <w:delText>__________ 2019 г.</w:delText>
              </w:r>
            </w:del>
          </w:p>
        </w:tc>
        <w:tc>
          <w:tcPr>
            <w:tcW w:w="4833" w:type="dxa"/>
            <w:shd w:val="clear" w:color="auto" w:fill="auto"/>
          </w:tcPr>
          <w:p w14:paraId="4E3D0207" w14:textId="71953C5D" w:rsidR="00D74124" w:rsidRPr="003B7399" w:rsidDel="003B7399" w:rsidRDefault="00D74124" w:rsidP="003B7399">
            <w:pPr>
              <w:ind w:left="-567" w:right="-568" w:firstLine="0"/>
              <w:rPr>
                <w:del w:id="153" w:author="Maria Myslina" w:date="2019-06-04T14:25:00Z"/>
                <w:b/>
                <w:sz w:val="28"/>
                <w:szCs w:val="28"/>
              </w:rPr>
              <w:pPrChange w:id="154" w:author="Maria Myslina" w:date="2019-06-04T14:29:00Z">
                <w:pPr>
                  <w:pStyle w:val="1"/>
                  <w:spacing w:line="276" w:lineRule="auto"/>
                  <w:ind w:left="0" w:right="-849"/>
                </w:pPr>
              </w:pPrChange>
            </w:pPr>
            <w:bookmarkStart w:id="155" w:name="_sliexkn87wdx23"/>
            <w:bookmarkEnd w:id="155"/>
          </w:p>
        </w:tc>
      </w:tr>
    </w:tbl>
    <w:p w14:paraId="6930A60C" w14:textId="77777777" w:rsidR="003B7399" w:rsidRPr="003B7399" w:rsidRDefault="003B7399" w:rsidP="003B7399">
      <w:pPr>
        <w:tabs>
          <w:tab w:val="left" w:pos="5420"/>
        </w:tabs>
        <w:ind w:left="-567" w:right="-568" w:firstLine="0"/>
        <w:jc w:val="center"/>
        <w:rPr>
          <w:ins w:id="156" w:author="Maria Myslina" w:date="2019-06-04T14:27:00Z"/>
          <w:rFonts w:eastAsia="Times New Roman" w:cs="Times New Roman"/>
          <w:b/>
          <w:caps/>
          <w:sz w:val="28"/>
          <w:szCs w:val="28"/>
          <w:lang w:val="ru-RU" w:eastAsia="ru-RU" w:bidi="ar-SA"/>
        </w:rPr>
        <w:pPrChange w:id="157" w:author="Maria Myslina" w:date="2019-06-04T14:29:00Z">
          <w:pPr>
            <w:tabs>
              <w:tab w:val="left" w:pos="5420"/>
            </w:tabs>
            <w:ind w:firstLine="0"/>
            <w:jc w:val="center"/>
          </w:pPr>
        </w:pPrChange>
      </w:pPr>
      <w:ins w:id="158" w:author="Maria Myslina" w:date="2019-06-04T14:27:00Z">
        <w:r w:rsidRPr="003B7399">
          <w:rPr>
            <w:rFonts w:eastAsia="Times New Roman" w:cs="Times New Roman"/>
            <w:b/>
            <w:caps/>
            <w:sz w:val="28"/>
            <w:szCs w:val="28"/>
            <w:lang w:val="ru-RU" w:eastAsia="ru-RU" w:bidi="ar-SA"/>
          </w:rPr>
          <w:t>Правительство Российской Федерации</w:t>
        </w:r>
      </w:ins>
    </w:p>
    <w:p w14:paraId="0A5EFCAB" w14:textId="77777777" w:rsidR="003B7399" w:rsidRPr="003B7399" w:rsidRDefault="003B7399" w:rsidP="003B7399">
      <w:pPr>
        <w:tabs>
          <w:tab w:val="left" w:pos="5420"/>
        </w:tabs>
        <w:ind w:left="-567" w:right="-568" w:firstLine="0"/>
        <w:jc w:val="center"/>
        <w:rPr>
          <w:ins w:id="159" w:author="Maria Myslina" w:date="2019-06-04T14:27:00Z"/>
          <w:rFonts w:eastAsia="Times New Roman" w:cs="Times New Roman"/>
          <w:b/>
          <w:sz w:val="28"/>
          <w:szCs w:val="28"/>
          <w:lang w:val="ru-RU" w:eastAsia="ru-RU" w:bidi="ar-SA"/>
        </w:rPr>
        <w:pPrChange w:id="160" w:author="Maria Myslina" w:date="2019-06-04T14:29:00Z">
          <w:pPr>
            <w:tabs>
              <w:tab w:val="left" w:pos="5420"/>
            </w:tabs>
            <w:ind w:firstLine="0"/>
            <w:jc w:val="center"/>
          </w:pPr>
        </w:pPrChange>
      </w:pPr>
      <w:ins w:id="161" w:author="Maria Myslina" w:date="2019-06-04T14:27:00Z">
        <w:r w:rsidRPr="003B7399">
          <w:rPr>
            <w:rFonts w:eastAsia="Times New Roman" w:cs="Times New Roman"/>
            <w:b/>
            <w:caps/>
            <w:sz w:val="28"/>
            <w:szCs w:val="28"/>
            <w:lang w:val="ru-RU" w:eastAsia="ru-RU" w:bidi="ar-SA"/>
          </w:rPr>
          <w:t>Ф</w:t>
        </w:r>
        <w:r w:rsidRPr="003B7399">
          <w:rPr>
            <w:rFonts w:eastAsia="Times New Roman" w:cs="Times New Roman"/>
            <w:b/>
            <w:sz w:val="28"/>
            <w:szCs w:val="28"/>
            <w:lang w:val="ru-RU" w:eastAsia="ru-RU" w:bidi="ar-SA"/>
          </w:rPr>
          <w:t xml:space="preserve">едеральное государственное автономное образовательное </w:t>
        </w:r>
      </w:ins>
    </w:p>
    <w:p w14:paraId="790FEB95" w14:textId="77777777" w:rsidR="003B7399" w:rsidRPr="003B7399" w:rsidRDefault="003B7399" w:rsidP="003B7399">
      <w:pPr>
        <w:tabs>
          <w:tab w:val="left" w:pos="5420"/>
        </w:tabs>
        <w:ind w:left="-567" w:right="-568" w:firstLine="0"/>
        <w:jc w:val="center"/>
        <w:rPr>
          <w:ins w:id="162" w:author="Maria Myslina" w:date="2019-06-04T14:27:00Z"/>
          <w:rFonts w:eastAsia="Times New Roman" w:cs="Times New Roman"/>
          <w:b/>
          <w:sz w:val="28"/>
          <w:szCs w:val="28"/>
          <w:lang w:val="ru-RU" w:eastAsia="ru-RU" w:bidi="ar-SA"/>
        </w:rPr>
        <w:pPrChange w:id="163" w:author="Maria Myslina" w:date="2019-06-04T14:29:00Z">
          <w:pPr>
            <w:tabs>
              <w:tab w:val="left" w:pos="5420"/>
            </w:tabs>
            <w:ind w:firstLine="0"/>
            <w:jc w:val="center"/>
          </w:pPr>
        </w:pPrChange>
      </w:pPr>
      <w:ins w:id="164" w:author="Maria Myslina" w:date="2019-06-04T14:27:00Z">
        <w:r w:rsidRPr="003B7399">
          <w:rPr>
            <w:rFonts w:eastAsia="Times New Roman" w:cs="Times New Roman"/>
            <w:b/>
            <w:sz w:val="28"/>
            <w:szCs w:val="28"/>
            <w:lang w:val="ru-RU" w:eastAsia="ru-RU" w:bidi="ar-SA"/>
          </w:rPr>
          <w:t>учреждение высшего образования</w:t>
        </w:r>
      </w:ins>
    </w:p>
    <w:p w14:paraId="72CDAD8F" w14:textId="77777777" w:rsidR="003B7399" w:rsidRPr="003B7399" w:rsidRDefault="003B7399" w:rsidP="003B7399">
      <w:pPr>
        <w:tabs>
          <w:tab w:val="left" w:pos="5420"/>
        </w:tabs>
        <w:ind w:left="-567" w:right="-568" w:firstLine="0"/>
        <w:jc w:val="center"/>
        <w:rPr>
          <w:ins w:id="165" w:author="Maria Myslina" w:date="2019-06-04T14:27:00Z"/>
          <w:rFonts w:eastAsia="Times New Roman" w:cs="Times New Roman"/>
          <w:b/>
          <w:caps/>
          <w:sz w:val="28"/>
          <w:szCs w:val="28"/>
          <w:lang w:val="ru-RU" w:eastAsia="ru-RU" w:bidi="ar-SA"/>
        </w:rPr>
        <w:pPrChange w:id="166" w:author="Maria Myslina" w:date="2019-06-04T14:29:00Z">
          <w:pPr>
            <w:tabs>
              <w:tab w:val="left" w:pos="5420"/>
            </w:tabs>
            <w:ind w:firstLine="0"/>
            <w:jc w:val="center"/>
          </w:pPr>
        </w:pPrChange>
      </w:pPr>
    </w:p>
    <w:p w14:paraId="57883FA8" w14:textId="77777777" w:rsidR="003B7399" w:rsidRPr="003B7399" w:rsidRDefault="003B7399" w:rsidP="003B7399">
      <w:pPr>
        <w:tabs>
          <w:tab w:val="left" w:pos="5420"/>
        </w:tabs>
        <w:ind w:left="-567" w:right="-568" w:firstLine="0"/>
        <w:jc w:val="center"/>
        <w:rPr>
          <w:ins w:id="167" w:author="Maria Myslina" w:date="2019-06-04T14:27:00Z"/>
          <w:rFonts w:eastAsia="Times New Roman" w:cs="Times New Roman"/>
          <w:b/>
          <w:caps/>
          <w:sz w:val="28"/>
          <w:szCs w:val="28"/>
          <w:lang w:val="ru-RU" w:eastAsia="ru-RU" w:bidi="ar-SA"/>
        </w:rPr>
        <w:pPrChange w:id="168" w:author="Maria Myslina" w:date="2019-06-04T14:29:00Z">
          <w:pPr>
            <w:tabs>
              <w:tab w:val="left" w:pos="5420"/>
            </w:tabs>
            <w:ind w:firstLine="0"/>
            <w:jc w:val="center"/>
          </w:pPr>
        </w:pPrChange>
      </w:pPr>
      <w:ins w:id="169" w:author="Maria Myslina" w:date="2019-06-04T14:27:00Z">
        <w:r w:rsidRPr="003B7399">
          <w:rPr>
            <w:rFonts w:eastAsia="Times New Roman" w:cs="Times New Roman"/>
            <w:b/>
            <w:caps/>
            <w:sz w:val="28"/>
            <w:szCs w:val="28"/>
            <w:lang w:val="ru-RU" w:eastAsia="ru-RU" w:bidi="ar-SA"/>
          </w:rPr>
          <w:t>Н</w:t>
        </w:r>
        <w:r w:rsidRPr="003B7399">
          <w:rPr>
            <w:rFonts w:eastAsia="Times New Roman" w:cs="Times New Roman"/>
            <w:b/>
            <w:sz w:val="28"/>
            <w:szCs w:val="28"/>
            <w:lang w:val="ru-RU" w:eastAsia="ru-RU" w:bidi="ar-SA"/>
          </w:rPr>
          <w:t>ациональный исследовательский университет</w:t>
        </w:r>
      </w:ins>
    </w:p>
    <w:p w14:paraId="20FF01D9" w14:textId="77777777" w:rsidR="003B7399" w:rsidRPr="003B7399" w:rsidRDefault="003B7399" w:rsidP="003B7399">
      <w:pPr>
        <w:tabs>
          <w:tab w:val="left" w:pos="5420"/>
        </w:tabs>
        <w:ind w:left="-567" w:right="-568" w:firstLine="0"/>
        <w:jc w:val="center"/>
        <w:rPr>
          <w:ins w:id="170" w:author="Maria Myslina" w:date="2019-06-04T14:27:00Z"/>
          <w:rFonts w:eastAsia="Times New Roman" w:cs="Times New Roman"/>
          <w:b/>
          <w:caps/>
          <w:sz w:val="28"/>
          <w:szCs w:val="28"/>
          <w:lang w:val="ru-RU" w:eastAsia="ru-RU" w:bidi="ar-SA"/>
        </w:rPr>
        <w:pPrChange w:id="171" w:author="Maria Myslina" w:date="2019-06-04T14:29:00Z">
          <w:pPr>
            <w:tabs>
              <w:tab w:val="left" w:pos="5420"/>
            </w:tabs>
            <w:ind w:firstLine="0"/>
            <w:jc w:val="center"/>
          </w:pPr>
        </w:pPrChange>
      </w:pPr>
      <w:ins w:id="172" w:author="Maria Myslina" w:date="2019-06-04T14:27:00Z">
        <w:r w:rsidRPr="003B7399">
          <w:rPr>
            <w:rFonts w:eastAsia="Times New Roman" w:cs="Times New Roman"/>
            <w:b/>
            <w:caps/>
            <w:sz w:val="28"/>
            <w:szCs w:val="28"/>
            <w:lang w:val="ru-RU" w:eastAsia="ru-RU" w:bidi="ar-SA"/>
          </w:rPr>
          <w:t>«В</w:t>
        </w:r>
        <w:r w:rsidRPr="003B7399">
          <w:rPr>
            <w:rFonts w:eastAsia="Times New Roman" w:cs="Times New Roman"/>
            <w:b/>
            <w:sz w:val="28"/>
            <w:szCs w:val="28"/>
            <w:lang w:val="ru-RU" w:eastAsia="ru-RU" w:bidi="ar-SA"/>
          </w:rPr>
          <w:t>ысшая школа экономики</w:t>
        </w:r>
        <w:r w:rsidRPr="003B7399">
          <w:rPr>
            <w:rFonts w:eastAsia="Times New Roman" w:cs="Times New Roman"/>
            <w:b/>
            <w:caps/>
            <w:sz w:val="28"/>
            <w:szCs w:val="28"/>
            <w:lang w:val="ru-RU" w:eastAsia="ru-RU" w:bidi="ar-SA"/>
          </w:rPr>
          <w:t>»</w:t>
        </w:r>
      </w:ins>
    </w:p>
    <w:p w14:paraId="71F6B84C" w14:textId="77777777" w:rsidR="003B7399" w:rsidRPr="003B7399" w:rsidRDefault="003B7399" w:rsidP="003B7399">
      <w:pPr>
        <w:widowControl/>
        <w:ind w:left="-567" w:right="-568" w:firstLine="0"/>
        <w:jc w:val="center"/>
        <w:rPr>
          <w:ins w:id="173" w:author="Maria Myslina" w:date="2019-06-04T14:27:00Z"/>
          <w:rFonts w:eastAsia="Times New Roman" w:cs="Times New Roman"/>
          <w:sz w:val="28"/>
          <w:szCs w:val="28"/>
          <w:lang w:val="ru-RU" w:eastAsia="ru-RU" w:bidi="ar-SA"/>
        </w:rPr>
        <w:pPrChange w:id="174" w:author="Maria Myslina" w:date="2019-06-04T14:29:00Z">
          <w:pPr>
            <w:widowControl/>
            <w:ind w:firstLine="0"/>
            <w:jc w:val="center"/>
          </w:pPr>
        </w:pPrChange>
      </w:pPr>
    </w:p>
    <w:p w14:paraId="21092CFA" w14:textId="6FA5CB41" w:rsidR="003B7399" w:rsidRPr="003B7399" w:rsidRDefault="003B7399" w:rsidP="003B7399">
      <w:pPr>
        <w:widowControl/>
        <w:ind w:left="-567" w:right="-568" w:firstLine="0"/>
        <w:jc w:val="right"/>
        <w:outlineLvl w:val="5"/>
        <w:rPr>
          <w:ins w:id="175" w:author="Maria Myslina" w:date="2019-06-04T14:27:00Z"/>
          <w:rFonts w:eastAsia="Times New Roman" w:cs="Times New Roman"/>
          <w:bCs/>
          <w:sz w:val="28"/>
          <w:szCs w:val="28"/>
          <w:lang w:val="ru-RU" w:eastAsia="ru-RU" w:bidi="ar-SA"/>
        </w:rPr>
        <w:pPrChange w:id="176" w:author="Maria Myslina" w:date="2019-06-04T14:29:00Z">
          <w:pPr>
            <w:widowControl/>
            <w:ind w:left="4536" w:firstLine="0"/>
            <w:jc w:val="right"/>
            <w:outlineLvl w:val="5"/>
          </w:pPr>
        </w:pPrChange>
      </w:pPr>
      <w:ins w:id="177" w:author="Maria Myslina" w:date="2019-06-04T14:27:00Z">
        <w:r w:rsidRPr="003B7399">
          <w:rPr>
            <w:rFonts w:eastAsia="Times New Roman" w:cs="Times New Roman"/>
            <w:bCs/>
            <w:sz w:val="28"/>
            <w:szCs w:val="28"/>
            <w:lang w:val="ru-RU" w:eastAsia="ru-RU" w:bidi="ar-SA"/>
          </w:rPr>
          <w:t xml:space="preserve">  Факультет гуманитарных наук</w:t>
        </w:r>
      </w:ins>
    </w:p>
    <w:p w14:paraId="780F45EA" w14:textId="77777777" w:rsidR="003B7399" w:rsidRPr="003B7399" w:rsidRDefault="003B7399" w:rsidP="003B7399">
      <w:pPr>
        <w:widowControl/>
        <w:ind w:left="-567" w:right="-568" w:firstLine="0"/>
        <w:jc w:val="right"/>
        <w:outlineLvl w:val="5"/>
        <w:rPr>
          <w:ins w:id="178" w:author="Maria Myslina" w:date="2019-06-04T14:27:00Z"/>
          <w:rFonts w:eastAsia="Times New Roman" w:cs="Times New Roman"/>
          <w:bCs/>
          <w:sz w:val="28"/>
          <w:szCs w:val="28"/>
          <w:lang w:val="ru-RU" w:eastAsia="ru-RU" w:bidi="ar-SA"/>
        </w:rPr>
        <w:pPrChange w:id="179" w:author="Maria Myslina" w:date="2019-06-04T14:29:00Z">
          <w:pPr>
            <w:widowControl/>
            <w:ind w:left="3544" w:firstLine="0"/>
            <w:jc w:val="right"/>
            <w:outlineLvl w:val="5"/>
          </w:pPr>
        </w:pPrChange>
      </w:pPr>
      <w:ins w:id="180" w:author="Maria Myslina" w:date="2019-06-04T14:27:00Z">
        <w:r w:rsidRPr="003B7399">
          <w:rPr>
            <w:rFonts w:eastAsia="Times New Roman" w:cs="Times New Roman"/>
            <w:bCs/>
            <w:sz w:val="28"/>
            <w:szCs w:val="28"/>
            <w:lang w:val="ru-RU" w:eastAsia="ru-RU" w:bidi="ar-SA"/>
          </w:rPr>
          <w:t xml:space="preserve"> Образовательная программа </w:t>
        </w:r>
      </w:ins>
    </w:p>
    <w:p w14:paraId="7CFA0CB4" w14:textId="77777777" w:rsidR="003B7399" w:rsidRPr="003B7399" w:rsidRDefault="003B7399" w:rsidP="003B7399">
      <w:pPr>
        <w:widowControl/>
        <w:ind w:left="-567" w:right="-568" w:firstLine="0"/>
        <w:jc w:val="right"/>
        <w:outlineLvl w:val="5"/>
        <w:rPr>
          <w:ins w:id="181" w:author="Maria Myslina" w:date="2019-06-04T14:27:00Z"/>
          <w:rFonts w:eastAsia="Times New Roman" w:cs="Times New Roman"/>
          <w:bCs/>
          <w:sz w:val="28"/>
          <w:szCs w:val="28"/>
          <w:lang w:val="ru-RU" w:eastAsia="ru-RU" w:bidi="ar-SA"/>
        </w:rPr>
        <w:pPrChange w:id="182" w:author="Maria Myslina" w:date="2019-06-04T14:29:00Z">
          <w:pPr>
            <w:widowControl/>
            <w:ind w:left="3544" w:firstLine="0"/>
            <w:jc w:val="right"/>
            <w:outlineLvl w:val="5"/>
          </w:pPr>
        </w:pPrChange>
      </w:pPr>
      <w:ins w:id="183" w:author="Maria Myslina" w:date="2019-06-04T14:27:00Z">
        <w:r w:rsidRPr="003B7399">
          <w:rPr>
            <w:rFonts w:eastAsia="Times New Roman" w:cs="Times New Roman"/>
            <w:bCs/>
            <w:sz w:val="28"/>
            <w:szCs w:val="28"/>
            <w:lang w:val="ru-RU" w:eastAsia="ru-RU" w:bidi="ar-SA"/>
          </w:rPr>
          <w:t>«Фундаментальная и компьютерная лингвистика»</w:t>
        </w:r>
      </w:ins>
    </w:p>
    <w:p w14:paraId="1FC64868" w14:textId="77777777" w:rsidR="003B7399" w:rsidRPr="003B7399" w:rsidRDefault="003B7399" w:rsidP="003B7399">
      <w:pPr>
        <w:widowControl/>
        <w:autoSpaceDE w:val="0"/>
        <w:autoSpaceDN w:val="0"/>
        <w:adjustRightInd w:val="0"/>
        <w:ind w:left="-567" w:right="-568" w:firstLine="0"/>
        <w:jc w:val="center"/>
        <w:rPr>
          <w:ins w:id="184" w:author="Maria Myslina" w:date="2019-06-04T14:27:00Z"/>
          <w:rFonts w:eastAsia="Times New Roman" w:cs="Times New Roman"/>
          <w:sz w:val="28"/>
          <w:szCs w:val="28"/>
          <w:lang w:val="ru-RU" w:eastAsia="ru-RU" w:bidi="ar-SA"/>
        </w:rPr>
        <w:pPrChange w:id="185" w:author="Maria Myslina" w:date="2019-06-04T14:29:00Z">
          <w:pPr>
            <w:widowControl/>
            <w:autoSpaceDE w:val="0"/>
            <w:autoSpaceDN w:val="0"/>
            <w:adjustRightInd w:val="0"/>
            <w:ind w:firstLine="0"/>
            <w:jc w:val="center"/>
          </w:pPr>
        </w:pPrChange>
      </w:pPr>
    </w:p>
    <w:p w14:paraId="39C10C55" w14:textId="46736E94" w:rsidR="003B7399" w:rsidRPr="003B7399" w:rsidRDefault="003B7399" w:rsidP="003B7399">
      <w:pPr>
        <w:widowControl/>
        <w:autoSpaceDE w:val="0"/>
        <w:autoSpaceDN w:val="0"/>
        <w:adjustRightInd w:val="0"/>
        <w:ind w:left="-567" w:right="-568" w:firstLine="0"/>
        <w:jc w:val="center"/>
        <w:rPr>
          <w:ins w:id="186" w:author="Maria Myslina" w:date="2019-06-04T14:27:00Z"/>
          <w:rFonts w:eastAsia="Times New Roman" w:cs="Times New Roman"/>
          <w:bCs/>
          <w:sz w:val="28"/>
          <w:szCs w:val="28"/>
          <w:lang w:val="ru-RU" w:eastAsia="ru-RU" w:bidi="ar-SA"/>
        </w:rPr>
        <w:pPrChange w:id="187" w:author="Maria Myslina" w:date="2019-06-04T14:29:00Z">
          <w:pPr>
            <w:widowControl/>
            <w:autoSpaceDE w:val="0"/>
            <w:autoSpaceDN w:val="0"/>
            <w:adjustRightInd w:val="0"/>
            <w:ind w:firstLine="0"/>
            <w:jc w:val="center"/>
          </w:pPr>
        </w:pPrChange>
      </w:pPr>
      <w:ins w:id="188" w:author="Maria Myslina" w:date="2019-06-04T14:27:00Z">
        <w:r w:rsidRPr="003B7399">
          <w:rPr>
            <w:rFonts w:eastAsia="Times New Roman" w:cs="Times New Roman"/>
            <w:bCs/>
            <w:sz w:val="28"/>
            <w:szCs w:val="28"/>
            <w:lang w:val="ru-RU" w:eastAsia="ru-RU" w:bidi="ar-SA"/>
          </w:rPr>
          <w:t>Терехина Мария Дмитриевна</w:t>
        </w:r>
      </w:ins>
    </w:p>
    <w:p w14:paraId="3E02EDC6" w14:textId="77777777" w:rsidR="003B7399" w:rsidRPr="003B7399" w:rsidRDefault="003B7399" w:rsidP="003B7399">
      <w:pPr>
        <w:widowControl/>
        <w:spacing w:line="240" w:lineRule="auto"/>
        <w:ind w:left="-567" w:right="-568" w:firstLine="0"/>
        <w:rPr>
          <w:ins w:id="189" w:author="Maria Myslina" w:date="2019-06-04T14:27:00Z"/>
          <w:rFonts w:eastAsia="Times New Roman" w:cs="Times New Roman"/>
          <w:sz w:val="28"/>
          <w:szCs w:val="28"/>
          <w:lang w:val="ru-RU" w:eastAsia="ru-RU" w:bidi="ar-SA"/>
        </w:rPr>
        <w:pPrChange w:id="190" w:author="Maria Myslina" w:date="2019-06-04T14:29:00Z">
          <w:pPr>
            <w:widowControl/>
            <w:spacing w:line="240" w:lineRule="auto"/>
            <w:ind w:firstLine="0"/>
          </w:pPr>
        </w:pPrChange>
      </w:pPr>
    </w:p>
    <w:p w14:paraId="1168970E" w14:textId="77777777" w:rsidR="003B7399" w:rsidRPr="003B7399" w:rsidRDefault="003B7399" w:rsidP="003B7399">
      <w:pPr>
        <w:widowControl/>
        <w:spacing w:line="240" w:lineRule="auto"/>
        <w:ind w:left="-567" w:right="-568" w:firstLine="0"/>
        <w:jc w:val="center"/>
        <w:rPr>
          <w:ins w:id="191" w:author="Maria Myslina" w:date="2019-06-04T14:27:00Z"/>
          <w:rFonts w:eastAsia="Times New Roman" w:cs="Times New Roman"/>
          <w:b/>
          <w:sz w:val="28"/>
          <w:szCs w:val="28"/>
          <w:lang w:val="ru-RU" w:eastAsia="ru-RU" w:bidi="ar-SA"/>
        </w:rPr>
        <w:pPrChange w:id="192" w:author="Maria Myslina" w:date="2019-06-04T14:29:00Z">
          <w:pPr>
            <w:widowControl/>
            <w:spacing w:line="240" w:lineRule="auto"/>
            <w:ind w:firstLine="0"/>
            <w:jc w:val="center"/>
          </w:pPr>
        </w:pPrChange>
      </w:pPr>
      <w:ins w:id="193" w:author="Maria Myslina" w:date="2019-06-04T14:27:00Z">
        <w:r w:rsidRPr="003B7399">
          <w:rPr>
            <w:rFonts w:eastAsia="Times New Roman" w:cs="Times New Roman"/>
            <w:b/>
            <w:sz w:val="28"/>
            <w:szCs w:val="28"/>
            <w:lang w:val="ru-RU" w:eastAsia="ru-RU" w:bidi="ar-SA"/>
          </w:rPr>
          <w:t>Исследование скорости речи на материале корпусов звучащей речи языков России</w:t>
        </w:r>
      </w:ins>
    </w:p>
    <w:p w14:paraId="7477AA8E" w14:textId="77777777" w:rsidR="003B7399" w:rsidRPr="003B7399" w:rsidRDefault="003B7399" w:rsidP="003B7399">
      <w:pPr>
        <w:widowControl/>
        <w:spacing w:line="240" w:lineRule="auto"/>
        <w:ind w:left="-567" w:right="-568" w:firstLine="0"/>
        <w:jc w:val="center"/>
        <w:rPr>
          <w:ins w:id="194" w:author="Maria Myslina" w:date="2019-06-04T14:27:00Z"/>
          <w:rFonts w:eastAsia="Times New Roman" w:cs="Times New Roman"/>
          <w:sz w:val="28"/>
          <w:szCs w:val="28"/>
          <w:lang w:val="en-US" w:eastAsia="ru-RU" w:bidi="ar-SA"/>
        </w:rPr>
        <w:pPrChange w:id="195" w:author="Maria Myslina" w:date="2019-06-04T14:29:00Z">
          <w:pPr>
            <w:widowControl/>
            <w:spacing w:line="240" w:lineRule="auto"/>
            <w:ind w:firstLine="0"/>
            <w:jc w:val="center"/>
          </w:pPr>
        </w:pPrChange>
      </w:pPr>
      <w:ins w:id="196" w:author="Maria Myslina" w:date="2019-06-04T14:27:00Z">
        <w:r w:rsidRPr="003B7399">
          <w:rPr>
            <w:rFonts w:eastAsia="Times New Roman" w:cs="Times New Roman"/>
            <w:sz w:val="28"/>
            <w:szCs w:val="28"/>
            <w:lang w:val="en-US" w:eastAsia="ru-RU" w:bidi="ar-SA"/>
          </w:rPr>
          <w:t>(Speech Rate Study Based on Data from Spoken Corpora of Languages of Russia)</w:t>
        </w:r>
      </w:ins>
    </w:p>
    <w:p w14:paraId="2DD70BD0" w14:textId="77777777" w:rsidR="003B7399" w:rsidRPr="003B7399" w:rsidRDefault="003B7399" w:rsidP="003B7399">
      <w:pPr>
        <w:widowControl/>
        <w:autoSpaceDE w:val="0"/>
        <w:autoSpaceDN w:val="0"/>
        <w:adjustRightInd w:val="0"/>
        <w:ind w:left="-567" w:right="-568" w:firstLine="0"/>
        <w:jc w:val="center"/>
        <w:rPr>
          <w:ins w:id="197" w:author="Maria Myslina" w:date="2019-06-04T14:27:00Z"/>
          <w:rFonts w:eastAsia="Times New Roman" w:cs="Times New Roman"/>
          <w:b/>
          <w:bCs/>
          <w:caps/>
          <w:sz w:val="28"/>
          <w:szCs w:val="28"/>
          <w:lang w:val="en-US" w:eastAsia="ru-RU" w:bidi="ar-SA"/>
        </w:rPr>
        <w:pPrChange w:id="198" w:author="Maria Myslina" w:date="2019-06-04T14:29:00Z">
          <w:pPr>
            <w:widowControl/>
            <w:autoSpaceDE w:val="0"/>
            <w:autoSpaceDN w:val="0"/>
            <w:adjustRightInd w:val="0"/>
            <w:ind w:firstLine="0"/>
            <w:jc w:val="center"/>
          </w:pPr>
        </w:pPrChange>
      </w:pPr>
    </w:p>
    <w:p w14:paraId="2DECF8B7" w14:textId="37727927" w:rsidR="003B7399" w:rsidRPr="003B7399" w:rsidRDefault="003B7399" w:rsidP="003B7399">
      <w:pPr>
        <w:widowControl/>
        <w:autoSpaceDE w:val="0"/>
        <w:autoSpaceDN w:val="0"/>
        <w:adjustRightInd w:val="0"/>
        <w:ind w:left="-993" w:right="-994" w:firstLine="0"/>
        <w:jc w:val="center"/>
        <w:rPr>
          <w:ins w:id="199" w:author="Maria Myslina" w:date="2019-06-04T14:27:00Z"/>
          <w:rFonts w:eastAsia="Times New Roman" w:cs="Times New Roman"/>
          <w:bCs/>
          <w:sz w:val="28"/>
          <w:szCs w:val="28"/>
          <w:lang w:val="ru-RU" w:eastAsia="ru-RU" w:bidi="ar-SA"/>
        </w:rPr>
        <w:pPrChange w:id="200" w:author="Maria Myslina" w:date="2019-06-04T14:30:00Z">
          <w:pPr>
            <w:widowControl/>
            <w:autoSpaceDE w:val="0"/>
            <w:autoSpaceDN w:val="0"/>
            <w:adjustRightInd w:val="0"/>
            <w:ind w:firstLine="0"/>
            <w:jc w:val="center"/>
          </w:pPr>
        </w:pPrChange>
      </w:pPr>
      <w:ins w:id="201" w:author="Maria Myslina" w:date="2019-06-04T14:27:00Z">
        <w:r w:rsidRPr="003B7399">
          <w:rPr>
            <w:rFonts w:eastAsia="Times New Roman" w:cs="Times New Roman"/>
            <w:bCs/>
            <w:sz w:val="28"/>
            <w:szCs w:val="28"/>
            <w:lang w:val="ru-RU" w:eastAsia="ru-RU" w:bidi="ar-SA"/>
          </w:rPr>
          <w:t>Выпускная квалификационная работа студент</w:t>
        </w:r>
      </w:ins>
      <w:ins w:id="202" w:author="Maria Myslina" w:date="2019-06-04T14:30:00Z">
        <w:r>
          <w:rPr>
            <w:rFonts w:eastAsia="Times New Roman" w:cs="Times New Roman"/>
            <w:bCs/>
            <w:sz w:val="28"/>
            <w:szCs w:val="28"/>
            <w:lang w:val="ru-RU" w:eastAsia="ru-RU" w:bidi="ar-SA"/>
          </w:rPr>
          <w:t>ки</w:t>
        </w:r>
      </w:ins>
      <w:ins w:id="203" w:author="Maria Myslina" w:date="2019-06-04T14:27:00Z">
        <w:r w:rsidRPr="003B7399">
          <w:rPr>
            <w:rFonts w:eastAsia="Times New Roman" w:cs="Times New Roman"/>
            <w:bCs/>
            <w:sz w:val="28"/>
            <w:szCs w:val="28"/>
            <w:lang w:val="ru-RU" w:eastAsia="ru-RU" w:bidi="ar-SA"/>
          </w:rPr>
          <w:t xml:space="preserve"> 4 курса бакалавриата группы БКЛ-152</w:t>
        </w:r>
      </w:ins>
    </w:p>
    <w:p w14:paraId="770E4943" w14:textId="77777777" w:rsidR="003B7399" w:rsidRPr="003B7399" w:rsidRDefault="003B7399" w:rsidP="003B7399">
      <w:pPr>
        <w:widowControl/>
        <w:autoSpaceDE w:val="0"/>
        <w:autoSpaceDN w:val="0"/>
        <w:adjustRightInd w:val="0"/>
        <w:ind w:left="-567" w:right="-568" w:firstLine="0"/>
        <w:jc w:val="center"/>
        <w:rPr>
          <w:ins w:id="204" w:author="Maria Myslina" w:date="2019-06-04T14:27:00Z"/>
          <w:rFonts w:eastAsia="Times New Roman" w:cs="Times New Roman"/>
          <w:bCs/>
          <w:sz w:val="28"/>
          <w:szCs w:val="28"/>
          <w:lang w:val="ru-RU" w:eastAsia="ru-RU" w:bidi="ar-SA"/>
        </w:rPr>
        <w:pPrChange w:id="205" w:author="Maria Myslina" w:date="2019-06-04T14:29:00Z">
          <w:pPr>
            <w:widowControl/>
            <w:autoSpaceDE w:val="0"/>
            <w:autoSpaceDN w:val="0"/>
            <w:adjustRightInd w:val="0"/>
            <w:ind w:firstLine="0"/>
            <w:jc w:val="center"/>
          </w:pPr>
        </w:pPrChange>
      </w:pPr>
    </w:p>
    <w:tbl>
      <w:tblPr>
        <w:tblStyle w:val="af5"/>
        <w:tblpPr w:leftFromText="180" w:rightFromText="180" w:vertAnchor="text" w:horzAnchor="margin" w:tblpXSpec="center" w:tblpY="239"/>
        <w:tblW w:w="9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4820"/>
        <w:gridCol w:w="5070"/>
      </w:tblGrid>
      <w:tr w:rsidR="003B7399" w:rsidRPr="003B7399" w14:paraId="59F9FA2B" w14:textId="77777777" w:rsidTr="00B536D1">
        <w:trPr>
          <w:ins w:id="206" w:author="Maria Myslina" w:date="2019-06-04T14:27:00Z"/>
        </w:trPr>
        <w:tc>
          <w:tcPr>
            <w:tcW w:w="4820" w:type="dxa"/>
            <w:vAlign w:val="center"/>
          </w:tcPr>
          <w:p w14:paraId="7A1D85CC" w14:textId="77777777" w:rsidR="003B7399" w:rsidRPr="003B7399" w:rsidRDefault="003B7399" w:rsidP="003B7399">
            <w:pPr>
              <w:widowControl/>
              <w:ind w:right="-568" w:firstLine="0"/>
              <w:rPr>
                <w:ins w:id="207" w:author="Maria Myslina" w:date="2019-06-04T14:27:00Z"/>
                <w:sz w:val="28"/>
                <w:szCs w:val="28"/>
              </w:rPr>
              <w:pPrChange w:id="208" w:author="Maria Myslina" w:date="2019-06-04T14:29:00Z">
                <w:pPr>
                  <w:framePr w:hSpace="180" w:wrap="around" w:vAnchor="text" w:hAnchor="margin" w:xAlign="center" w:y="239"/>
                  <w:widowControl/>
                  <w:ind w:firstLine="0"/>
                </w:pPr>
              </w:pPrChange>
            </w:pPr>
            <w:ins w:id="209" w:author="Maria Myslina" w:date="2019-06-04T14:27:00Z">
              <w:r w:rsidRPr="003B7399">
                <w:rPr>
                  <w:sz w:val="28"/>
                  <w:szCs w:val="28"/>
                </w:rPr>
                <w:t>Академический руководитель образовательной программы</w:t>
              </w:r>
            </w:ins>
          </w:p>
        </w:tc>
        <w:tc>
          <w:tcPr>
            <w:tcW w:w="5070" w:type="dxa"/>
            <w:vAlign w:val="center"/>
          </w:tcPr>
          <w:p w14:paraId="59A2EA0E" w14:textId="5017EBA4" w:rsidR="003B7399" w:rsidRPr="003B7399" w:rsidRDefault="003B7399" w:rsidP="003B7399">
            <w:pPr>
              <w:widowControl/>
              <w:spacing w:line="240" w:lineRule="auto"/>
              <w:ind w:right="-568"/>
              <w:rPr>
                <w:ins w:id="210" w:author="Maria Myslina" w:date="2019-06-04T14:27:00Z"/>
                <w:sz w:val="28"/>
                <w:szCs w:val="28"/>
              </w:rPr>
              <w:pPrChange w:id="211" w:author="Maria Myslina" w:date="2019-06-04T14:29:00Z">
                <w:pPr>
                  <w:framePr w:hSpace="180" w:wrap="around" w:vAnchor="text" w:hAnchor="margin" w:xAlign="center" w:y="239"/>
                  <w:widowControl/>
                  <w:spacing w:line="240" w:lineRule="auto"/>
                  <w:ind w:firstLine="0"/>
                </w:pPr>
              </w:pPrChange>
            </w:pPr>
            <w:ins w:id="212" w:author="Maria Myslina" w:date="2019-06-04T14:27:00Z">
              <w:r w:rsidRPr="003B7399">
                <w:rPr>
                  <w:sz w:val="28"/>
                  <w:szCs w:val="28"/>
                </w:rPr>
                <w:t>Научный руководитель</w:t>
              </w:r>
            </w:ins>
          </w:p>
        </w:tc>
      </w:tr>
      <w:tr w:rsidR="003B7399" w:rsidRPr="003B7399" w14:paraId="419D1A6C" w14:textId="77777777" w:rsidTr="00B536D1">
        <w:trPr>
          <w:ins w:id="213" w:author="Maria Myslina" w:date="2019-06-04T14:27:00Z"/>
        </w:trPr>
        <w:tc>
          <w:tcPr>
            <w:tcW w:w="4820" w:type="dxa"/>
            <w:vAlign w:val="center"/>
          </w:tcPr>
          <w:p w14:paraId="65FF30B7" w14:textId="77777777" w:rsidR="003B7399" w:rsidRPr="003B7399" w:rsidRDefault="003B7399" w:rsidP="003B7399">
            <w:pPr>
              <w:widowControl/>
              <w:ind w:right="-568" w:firstLine="0"/>
              <w:rPr>
                <w:ins w:id="214" w:author="Maria Myslina" w:date="2019-06-04T14:27:00Z"/>
                <w:sz w:val="28"/>
                <w:szCs w:val="28"/>
              </w:rPr>
              <w:pPrChange w:id="215" w:author="Maria Myslina" w:date="2019-06-04T14:29:00Z">
                <w:pPr>
                  <w:framePr w:hSpace="180" w:wrap="around" w:vAnchor="text" w:hAnchor="margin" w:xAlign="center" w:y="239"/>
                  <w:widowControl/>
                  <w:ind w:firstLine="0"/>
                </w:pPr>
              </w:pPrChange>
            </w:pPr>
            <w:ins w:id="216" w:author="Maria Myslina" w:date="2019-06-04T14:27:00Z">
              <w:r w:rsidRPr="003B7399">
                <w:rPr>
                  <w:sz w:val="28"/>
                  <w:szCs w:val="28"/>
                </w:rPr>
                <w:t>канд. филологических наук, доц.</w:t>
              </w:r>
            </w:ins>
          </w:p>
        </w:tc>
        <w:tc>
          <w:tcPr>
            <w:tcW w:w="5070" w:type="dxa"/>
            <w:vAlign w:val="center"/>
          </w:tcPr>
          <w:p w14:paraId="09FCC84E" w14:textId="40B7CEF7" w:rsidR="003B7399" w:rsidRPr="003B7399" w:rsidRDefault="003B7399" w:rsidP="003B7399">
            <w:pPr>
              <w:widowControl/>
              <w:spacing w:line="240" w:lineRule="auto"/>
              <w:ind w:left="594" w:right="-568" w:firstLine="0"/>
              <w:rPr>
                <w:ins w:id="217" w:author="Maria Myslina" w:date="2019-06-04T14:27:00Z"/>
                <w:sz w:val="28"/>
                <w:szCs w:val="28"/>
              </w:rPr>
              <w:pPrChange w:id="218" w:author="Maria Myslina" w:date="2019-06-04T14:29:00Z">
                <w:pPr>
                  <w:framePr w:hSpace="180" w:wrap="around" w:vAnchor="text" w:hAnchor="margin" w:xAlign="center" w:y="239"/>
                  <w:widowControl/>
                  <w:spacing w:line="240" w:lineRule="auto"/>
                  <w:ind w:firstLine="0"/>
                </w:pPr>
              </w:pPrChange>
            </w:pPr>
            <w:ins w:id="219" w:author="Maria Myslina" w:date="2019-06-04T14:27:00Z">
              <w:r w:rsidRPr="003B7399">
                <w:rPr>
                  <w:sz w:val="28"/>
                  <w:szCs w:val="28"/>
                </w:rPr>
                <w:t>Старший преподаватель</w:t>
              </w:r>
            </w:ins>
          </w:p>
        </w:tc>
      </w:tr>
      <w:tr w:rsidR="003B7399" w:rsidRPr="003B7399" w14:paraId="4F0A0E34" w14:textId="77777777" w:rsidTr="00B536D1">
        <w:trPr>
          <w:ins w:id="220" w:author="Maria Myslina" w:date="2019-06-04T14:27:00Z"/>
        </w:trPr>
        <w:tc>
          <w:tcPr>
            <w:tcW w:w="4820" w:type="dxa"/>
            <w:vAlign w:val="center"/>
          </w:tcPr>
          <w:p w14:paraId="430B8304" w14:textId="77777777" w:rsidR="003B7399" w:rsidRPr="003B7399" w:rsidRDefault="003B7399" w:rsidP="003B7399">
            <w:pPr>
              <w:widowControl/>
              <w:ind w:right="-568" w:firstLine="0"/>
              <w:rPr>
                <w:ins w:id="221" w:author="Maria Myslina" w:date="2019-06-04T14:27:00Z"/>
                <w:sz w:val="28"/>
                <w:szCs w:val="28"/>
              </w:rPr>
              <w:pPrChange w:id="222" w:author="Maria Myslina" w:date="2019-06-04T14:29:00Z">
                <w:pPr>
                  <w:framePr w:hSpace="180" w:wrap="around" w:vAnchor="text" w:hAnchor="margin" w:xAlign="center" w:y="239"/>
                  <w:widowControl/>
                  <w:ind w:firstLine="0"/>
                </w:pPr>
              </w:pPrChange>
            </w:pPr>
            <w:ins w:id="223" w:author="Maria Myslina" w:date="2019-06-04T14:27:00Z">
              <w:r w:rsidRPr="003B7399">
                <w:rPr>
                  <w:sz w:val="28"/>
                  <w:szCs w:val="28"/>
                </w:rPr>
                <w:t>Ю.А. Ландер</w:t>
              </w:r>
            </w:ins>
          </w:p>
        </w:tc>
        <w:tc>
          <w:tcPr>
            <w:tcW w:w="5070" w:type="dxa"/>
            <w:vAlign w:val="center"/>
          </w:tcPr>
          <w:p w14:paraId="2BAE0BDE" w14:textId="77777777" w:rsidR="003B7399" w:rsidRPr="003B7399" w:rsidRDefault="003B7399" w:rsidP="003B7399">
            <w:pPr>
              <w:widowControl/>
              <w:spacing w:line="240" w:lineRule="auto"/>
              <w:ind w:left="594" w:right="-568" w:firstLine="0"/>
              <w:rPr>
                <w:ins w:id="224" w:author="Maria Myslina" w:date="2019-06-04T14:27:00Z"/>
                <w:sz w:val="28"/>
                <w:szCs w:val="28"/>
              </w:rPr>
              <w:pPrChange w:id="225" w:author="Maria Myslina" w:date="2019-06-04T14:29:00Z">
                <w:pPr>
                  <w:framePr w:hSpace="180" w:wrap="around" w:vAnchor="text" w:hAnchor="margin" w:xAlign="center" w:y="239"/>
                  <w:widowControl/>
                  <w:spacing w:line="240" w:lineRule="auto"/>
                  <w:ind w:left="1134" w:firstLine="0"/>
                </w:pPr>
              </w:pPrChange>
            </w:pPr>
            <w:ins w:id="226" w:author="Maria Myslina" w:date="2019-06-04T14:27:00Z">
              <w:r w:rsidRPr="003B7399">
                <w:rPr>
                  <w:sz w:val="28"/>
                  <w:szCs w:val="28"/>
                </w:rPr>
                <w:t>Г.А. Мороз</w:t>
              </w:r>
            </w:ins>
          </w:p>
        </w:tc>
      </w:tr>
      <w:tr w:rsidR="003B7399" w:rsidRPr="003B7399" w14:paraId="51A08DAD" w14:textId="77777777" w:rsidTr="00B536D1">
        <w:trPr>
          <w:ins w:id="227" w:author="Maria Myslina" w:date="2019-06-04T14:27:00Z"/>
        </w:trPr>
        <w:tc>
          <w:tcPr>
            <w:tcW w:w="4820" w:type="dxa"/>
            <w:vAlign w:val="center"/>
          </w:tcPr>
          <w:p w14:paraId="4FCFB077" w14:textId="77777777" w:rsidR="003B7399" w:rsidRPr="003B7399" w:rsidRDefault="003B7399" w:rsidP="003B7399">
            <w:pPr>
              <w:widowControl/>
              <w:ind w:right="-568" w:firstLine="0"/>
              <w:rPr>
                <w:ins w:id="228" w:author="Maria Myslina" w:date="2019-06-04T14:27:00Z"/>
                <w:sz w:val="28"/>
                <w:szCs w:val="28"/>
              </w:rPr>
              <w:pPrChange w:id="229" w:author="Maria Myslina" w:date="2019-06-04T14:29:00Z">
                <w:pPr>
                  <w:framePr w:hSpace="180" w:wrap="around" w:vAnchor="text" w:hAnchor="margin" w:xAlign="center" w:y="239"/>
                  <w:widowControl/>
                  <w:ind w:firstLine="0"/>
                </w:pPr>
              </w:pPrChange>
            </w:pPr>
            <w:ins w:id="230" w:author="Maria Myslina" w:date="2019-06-04T14:27:00Z">
              <w:r w:rsidRPr="003B7399">
                <w:rPr>
                  <w:sz w:val="28"/>
                  <w:szCs w:val="28"/>
                </w:rPr>
                <w:t>________________________</w:t>
              </w:r>
            </w:ins>
          </w:p>
        </w:tc>
        <w:tc>
          <w:tcPr>
            <w:tcW w:w="5070" w:type="dxa"/>
            <w:vAlign w:val="center"/>
          </w:tcPr>
          <w:p w14:paraId="6DB19B52" w14:textId="77777777" w:rsidR="003B7399" w:rsidRPr="003B7399" w:rsidRDefault="003B7399" w:rsidP="003B7399">
            <w:pPr>
              <w:widowControl/>
              <w:ind w:left="594" w:right="-568" w:firstLine="0"/>
              <w:rPr>
                <w:ins w:id="231" w:author="Maria Myslina" w:date="2019-06-04T14:27:00Z"/>
                <w:sz w:val="28"/>
                <w:szCs w:val="28"/>
              </w:rPr>
              <w:pPrChange w:id="232" w:author="Maria Myslina" w:date="2019-06-04T14:29:00Z">
                <w:pPr>
                  <w:framePr w:hSpace="180" w:wrap="around" w:vAnchor="text" w:hAnchor="margin" w:xAlign="center" w:y="239"/>
                  <w:widowControl/>
                  <w:ind w:left="1134" w:firstLine="0"/>
                </w:pPr>
              </w:pPrChange>
            </w:pPr>
            <w:ins w:id="233" w:author="Maria Myslina" w:date="2019-06-04T14:27:00Z">
              <w:r w:rsidRPr="003B7399">
                <w:rPr>
                  <w:sz w:val="28"/>
                  <w:szCs w:val="28"/>
                </w:rPr>
                <w:t>__________________________</w:t>
              </w:r>
            </w:ins>
          </w:p>
        </w:tc>
      </w:tr>
      <w:tr w:rsidR="003B7399" w:rsidRPr="003B7399" w14:paraId="752D59F1" w14:textId="77777777" w:rsidTr="00B536D1">
        <w:trPr>
          <w:ins w:id="234" w:author="Maria Myslina" w:date="2019-06-04T14:27:00Z"/>
        </w:trPr>
        <w:tc>
          <w:tcPr>
            <w:tcW w:w="4820" w:type="dxa"/>
            <w:vAlign w:val="center"/>
          </w:tcPr>
          <w:p w14:paraId="17680D7A" w14:textId="77777777" w:rsidR="003B7399" w:rsidRPr="003B7399" w:rsidRDefault="003B7399" w:rsidP="003B7399">
            <w:pPr>
              <w:widowControl/>
              <w:ind w:right="-568" w:firstLine="0"/>
              <w:rPr>
                <w:ins w:id="235" w:author="Maria Myslina" w:date="2019-06-04T14:27:00Z"/>
                <w:sz w:val="28"/>
                <w:szCs w:val="28"/>
              </w:rPr>
              <w:pPrChange w:id="236" w:author="Maria Myslina" w:date="2019-06-04T14:29:00Z">
                <w:pPr>
                  <w:framePr w:hSpace="180" w:wrap="around" w:vAnchor="text" w:hAnchor="margin" w:xAlign="center" w:y="239"/>
                  <w:widowControl/>
                  <w:ind w:firstLine="0"/>
                </w:pPr>
              </w:pPrChange>
            </w:pPr>
            <w:ins w:id="237" w:author="Maria Myslina" w:date="2019-06-04T14:27:00Z">
              <w:r w:rsidRPr="003B7399">
                <w:rPr>
                  <w:sz w:val="28"/>
                  <w:szCs w:val="28"/>
                </w:rPr>
                <w:t>«          » __________ 2019 г.</w:t>
              </w:r>
            </w:ins>
          </w:p>
        </w:tc>
        <w:tc>
          <w:tcPr>
            <w:tcW w:w="5070" w:type="dxa"/>
            <w:vAlign w:val="center"/>
          </w:tcPr>
          <w:p w14:paraId="0DD9BCD1" w14:textId="77777777" w:rsidR="003B7399" w:rsidRPr="003B7399" w:rsidRDefault="003B7399" w:rsidP="003B7399">
            <w:pPr>
              <w:widowControl/>
              <w:ind w:left="452" w:right="-568" w:firstLine="0"/>
              <w:rPr>
                <w:ins w:id="238" w:author="Maria Myslina" w:date="2019-06-04T14:27:00Z"/>
                <w:sz w:val="28"/>
                <w:szCs w:val="28"/>
              </w:rPr>
              <w:pPrChange w:id="239" w:author="Maria Myslina" w:date="2019-06-04T14:29:00Z">
                <w:pPr>
                  <w:framePr w:hSpace="180" w:wrap="around" w:vAnchor="text" w:hAnchor="margin" w:xAlign="center" w:y="239"/>
                  <w:widowControl/>
                  <w:ind w:left="1134" w:firstLine="0"/>
                </w:pPr>
              </w:pPrChange>
            </w:pPr>
          </w:p>
        </w:tc>
      </w:tr>
      <w:tr w:rsidR="003B7399" w:rsidRPr="003B7399" w14:paraId="1D271CCA" w14:textId="77777777" w:rsidTr="00B536D1">
        <w:trPr>
          <w:ins w:id="240" w:author="Maria Myslina" w:date="2019-06-04T14:27:00Z"/>
        </w:trPr>
        <w:tc>
          <w:tcPr>
            <w:tcW w:w="4820" w:type="dxa"/>
            <w:vAlign w:val="center"/>
          </w:tcPr>
          <w:p w14:paraId="02141CDB" w14:textId="77777777" w:rsidR="003B7399" w:rsidRPr="003B7399" w:rsidRDefault="003B7399" w:rsidP="003B7399">
            <w:pPr>
              <w:widowControl/>
              <w:ind w:left="-567" w:right="-568" w:firstLine="0"/>
              <w:jc w:val="both"/>
              <w:rPr>
                <w:ins w:id="241" w:author="Maria Myslina" w:date="2019-06-04T14:27:00Z"/>
                <w:sz w:val="28"/>
                <w:szCs w:val="28"/>
              </w:rPr>
              <w:pPrChange w:id="242" w:author="Maria Myslina" w:date="2019-06-04T14:29:00Z">
                <w:pPr>
                  <w:framePr w:hSpace="180" w:wrap="around" w:vAnchor="text" w:hAnchor="margin" w:xAlign="center" w:y="239"/>
                  <w:widowControl/>
                  <w:ind w:firstLine="0"/>
                  <w:jc w:val="both"/>
                </w:pPr>
              </w:pPrChange>
            </w:pPr>
          </w:p>
        </w:tc>
        <w:tc>
          <w:tcPr>
            <w:tcW w:w="5070" w:type="dxa"/>
            <w:vAlign w:val="center"/>
          </w:tcPr>
          <w:p w14:paraId="58A3C0C5" w14:textId="77777777" w:rsidR="003B7399" w:rsidRPr="003B7399" w:rsidRDefault="003B7399" w:rsidP="003B7399">
            <w:pPr>
              <w:widowControl/>
              <w:ind w:left="-567" w:right="-568" w:firstLine="0"/>
              <w:rPr>
                <w:ins w:id="243" w:author="Maria Myslina" w:date="2019-06-04T14:27:00Z"/>
                <w:sz w:val="28"/>
                <w:szCs w:val="28"/>
              </w:rPr>
              <w:pPrChange w:id="244" w:author="Maria Myslina" w:date="2019-06-04T14:29:00Z">
                <w:pPr>
                  <w:framePr w:hSpace="180" w:wrap="around" w:vAnchor="text" w:hAnchor="margin" w:xAlign="center" w:y="239"/>
                  <w:widowControl/>
                  <w:ind w:left="1134" w:firstLine="0"/>
                </w:pPr>
              </w:pPrChange>
            </w:pPr>
          </w:p>
        </w:tc>
      </w:tr>
    </w:tbl>
    <w:p w14:paraId="785022E1" w14:textId="664909E4" w:rsidR="00D74124" w:rsidDel="009D2D5C" w:rsidRDefault="003B7399" w:rsidP="003B7399">
      <w:pPr>
        <w:ind w:right="-1" w:firstLine="0"/>
        <w:jc w:val="center"/>
        <w:rPr>
          <w:del w:id="245" w:author="Maria Myslina" w:date="2019-06-04T14:25:00Z"/>
          <w:rFonts w:eastAsia="Times New Roman" w:cs="Times New Roman"/>
          <w:sz w:val="28"/>
          <w:szCs w:val="28"/>
          <w:lang w:val="ru-RU" w:eastAsia="ru-RU" w:bidi="ar-SA"/>
        </w:rPr>
      </w:pPr>
      <w:ins w:id="246" w:author="Maria Myslina" w:date="2019-06-04T14:27:00Z">
        <w:r w:rsidRPr="003B7399">
          <w:rPr>
            <w:rFonts w:eastAsia="Times New Roman" w:cs="Times New Roman"/>
            <w:sz w:val="28"/>
            <w:szCs w:val="28"/>
            <w:lang w:val="ru-RU" w:eastAsia="ru-RU" w:bidi="ar-SA"/>
          </w:rPr>
          <w:t>Москва 2019</w:t>
        </w:r>
      </w:ins>
    </w:p>
    <w:p w14:paraId="1B0D4F24" w14:textId="77777777" w:rsidR="009D2D5C" w:rsidRPr="003B7399" w:rsidRDefault="009D2D5C" w:rsidP="003B7399">
      <w:pPr>
        <w:ind w:right="-1" w:firstLine="0"/>
        <w:jc w:val="center"/>
        <w:rPr>
          <w:ins w:id="247" w:author="Maria Myslina" w:date="2019-06-04T16:55:00Z"/>
          <w:rFonts w:cs="Times New Roman"/>
          <w:sz w:val="28"/>
          <w:szCs w:val="28"/>
        </w:rPr>
        <w:pPrChange w:id="248" w:author="Maria Myslina" w:date="2019-06-04T14:31:00Z">
          <w:pPr/>
        </w:pPrChange>
      </w:pPr>
    </w:p>
    <w:p w14:paraId="35570820" w14:textId="6960B8C6" w:rsidR="00D74124" w:rsidRPr="004A1823" w:rsidRDefault="001732C5" w:rsidP="003B7399">
      <w:pPr>
        <w:ind w:right="-1" w:firstLine="0"/>
        <w:jc w:val="center"/>
        <w:rPr>
          <w:b/>
        </w:rPr>
        <w:pPrChange w:id="249" w:author="Maria Myslina" w:date="2019-06-04T14:31:00Z">
          <w:pPr>
            <w:pStyle w:val="1"/>
            <w:jc w:val="center"/>
          </w:pPr>
        </w:pPrChange>
      </w:pPr>
      <w:bookmarkStart w:id="250" w:name="_hrbyef7ncg5j"/>
      <w:bookmarkEnd w:id="250"/>
      <w:del w:id="251" w:author="Maria Myslina" w:date="2019-06-04T14:25:00Z">
        <w:r w:rsidRPr="003B7399" w:rsidDel="003B7399">
          <w:rPr>
            <w:b/>
            <w:sz w:val="28"/>
            <w:szCs w:val="28"/>
            <w:rPrChange w:id="252" w:author="Maria Myslina" w:date="2019-06-04T14:24:00Z">
              <w:rPr>
                <w:b w:val="0"/>
                <w:sz w:val="28"/>
                <w:szCs w:val="28"/>
              </w:rPr>
            </w:rPrChange>
          </w:rPr>
          <w:delText>Москва 2019</w:delText>
        </w:r>
      </w:del>
      <w:r w:rsidRPr="003B7399">
        <w:rPr>
          <w:sz w:val="28"/>
          <w:szCs w:val="28"/>
          <w:rPrChange w:id="253" w:author="Maria Myslina" w:date="2019-06-04T14:24:00Z">
            <w:rPr/>
          </w:rPrChange>
        </w:rPr>
        <w:br w:type="page"/>
      </w:r>
    </w:p>
    <w:bookmarkStart w:id="254" w:name="_3sn6kbssjcmo" w:displacedByCustomXml="next"/>
    <w:bookmarkEnd w:id="254" w:displacedByCustomXml="next"/>
    <w:customXmlInsRangeStart w:id="255" w:author="Maria Myslina" w:date="2019-06-04T15:18:00Z"/>
    <w:sdt>
      <w:sdtPr>
        <w:id w:val="-590697508"/>
        <w:docPartObj>
          <w:docPartGallery w:val="Table of Contents"/>
          <w:docPartUnique/>
        </w:docPartObj>
      </w:sdtPr>
      <w:sdtEndPr>
        <w:rPr>
          <w:rFonts w:ascii="Times New Roman" w:eastAsia="DejaVu Sans" w:hAnsi="Times New Roman" w:cs="FreeSans"/>
          <w:b/>
          <w:bCs/>
          <w:color w:val="auto"/>
          <w:sz w:val="24"/>
          <w:szCs w:val="24"/>
          <w:lang w:val="ru" w:eastAsia="zh-CN" w:bidi="hi-IN"/>
        </w:rPr>
      </w:sdtEndPr>
      <w:sdtContent>
        <w:customXmlInsRangeEnd w:id="255"/>
        <w:p w14:paraId="71BEA41C" w14:textId="6AB9CFD5" w:rsidR="003B7399" w:rsidRDefault="003B7399" w:rsidP="003B7399">
          <w:pPr>
            <w:pStyle w:val="af9"/>
            <w:jc w:val="center"/>
            <w:rPr>
              <w:ins w:id="256" w:author="Maria Myslina" w:date="2019-06-04T15:20:00Z"/>
              <w:rFonts w:ascii="Times New Roman" w:hAnsi="Times New Roman" w:cs="Times New Roman"/>
              <w:b/>
              <w:color w:val="auto"/>
              <w:sz w:val="28"/>
              <w:szCs w:val="28"/>
              <w:lang w:val="en-US"/>
            </w:rPr>
          </w:pPr>
          <w:ins w:id="257" w:author="Maria Myslina" w:date="2019-06-04T15:19:00Z">
            <w:r w:rsidRPr="003B7399">
              <w:rPr>
                <w:rFonts w:ascii="Times New Roman" w:hAnsi="Times New Roman" w:cs="Times New Roman"/>
                <w:b/>
                <w:color w:val="auto"/>
                <w:sz w:val="28"/>
                <w:szCs w:val="28"/>
                <w:lang w:val="en-US"/>
                <w:rPrChange w:id="258" w:author="Maria Myslina" w:date="2019-06-04T15:19:00Z">
                  <w:rPr>
                    <w:lang w:val="en-US"/>
                  </w:rPr>
                </w:rPrChange>
              </w:rPr>
              <w:t>CONTENTS</w:t>
            </w:r>
          </w:ins>
        </w:p>
        <w:p w14:paraId="7566FD3C" w14:textId="77777777" w:rsidR="003B7399" w:rsidRPr="003B7399" w:rsidRDefault="003B7399" w:rsidP="003B7399">
          <w:pPr>
            <w:rPr>
              <w:ins w:id="259" w:author="Maria Myslina" w:date="2019-06-04T15:18:00Z"/>
              <w:lang w:val="en-US" w:eastAsia="ru-RU" w:bidi="ar-SA"/>
              <w:rPrChange w:id="260" w:author="Maria Myslina" w:date="2019-06-04T15:20:00Z">
                <w:rPr>
                  <w:ins w:id="261" w:author="Maria Myslina" w:date="2019-06-04T15:18:00Z"/>
                </w:rPr>
              </w:rPrChange>
            </w:rPr>
            <w:pPrChange w:id="262" w:author="Maria Myslina" w:date="2019-06-04T15:20:00Z">
              <w:pPr>
                <w:pStyle w:val="af9"/>
              </w:pPr>
            </w:pPrChange>
          </w:pPr>
        </w:p>
        <w:p w14:paraId="65067F94" w14:textId="2AA71439" w:rsidR="009D2D5C" w:rsidRDefault="003B7399" w:rsidP="009D2D5C">
          <w:pPr>
            <w:pStyle w:val="10"/>
            <w:rPr>
              <w:ins w:id="263" w:author="Maria Myslina" w:date="2019-06-04T16:55:00Z"/>
              <w:rFonts w:asciiTheme="minorHAnsi" w:eastAsiaTheme="minorEastAsia" w:hAnsiTheme="minorHAnsi" w:cstheme="minorBidi"/>
              <w:noProof/>
              <w:sz w:val="22"/>
              <w:szCs w:val="22"/>
              <w:lang w:val="ru-RU" w:eastAsia="ru-RU" w:bidi="ar-SA"/>
            </w:rPr>
          </w:pPr>
          <w:ins w:id="264" w:author="Maria Myslina" w:date="2019-06-04T15:18:00Z">
            <w:r>
              <w:rPr>
                <w:b/>
                <w:bCs/>
              </w:rPr>
              <w:fldChar w:fldCharType="begin"/>
            </w:r>
            <w:r>
              <w:rPr>
                <w:b/>
                <w:bCs/>
              </w:rPr>
              <w:instrText xml:space="preserve"> TOC \o "1-3" \h \z \u </w:instrText>
            </w:r>
            <w:r>
              <w:rPr>
                <w:b/>
                <w:bCs/>
              </w:rPr>
              <w:fldChar w:fldCharType="separate"/>
            </w:r>
          </w:ins>
          <w:ins w:id="265" w:author="Maria Myslina" w:date="2019-06-04T16:55:00Z">
            <w:r w:rsidR="009D2D5C" w:rsidRPr="00540D9C">
              <w:rPr>
                <w:rStyle w:val="afa"/>
                <w:noProof/>
              </w:rPr>
              <w:fldChar w:fldCharType="begin"/>
            </w:r>
            <w:r w:rsidR="009D2D5C" w:rsidRPr="00540D9C">
              <w:rPr>
                <w:rStyle w:val="afa"/>
                <w:noProof/>
              </w:rPr>
              <w:instrText xml:space="preserve"> </w:instrText>
            </w:r>
            <w:r w:rsidR="009D2D5C">
              <w:rPr>
                <w:noProof/>
              </w:rPr>
              <w:instrText>HYPERLINK \l "_Toc10559758"</w:instrText>
            </w:r>
            <w:r w:rsidR="009D2D5C" w:rsidRPr="00540D9C">
              <w:rPr>
                <w:rStyle w:val="afa"/>
                <w:noProof/>
              </w:rPr>
              <w:instrText xml:space="preserve"> </w:instrText>
            </w:r>
            <w:r w:rsidR="009D2D5C" w:rsidRPr="00540D9C">
              <w:rPr>
                <w:rStyle w:val="afa"/>
                <w:noProof/>
              </w:rPr>
            </w:r>
            <w:r w:rsidR="009D2D5C" w:rsidRPr="00540D9C">
              <w:rPr>
                <w:rStyle w:val="afa"/>
                <w:noProof/>
              </w:rPr>
              <w:fldChar w:fldCharType="separate"/>
            </w:r>
            <w:r w:rsidR="009D2D5C" w:rsidRPr="00540D9C">
              <w:rPr>
                <w:rStyle w:val="afa"/>
                <w:noProof/>
                <w:lang w:val="en-US"/>
              </w:rPr>
              <w:t>1. Introduction</w:t>
            </w:r>
            <w:r w:rsidR="009D2D5C">
              <w:rPr>
                <w:noProof/>
                <w:webHidden/>
              </w:rPr>
              <w:tab/>
            </w:r>
            <w:r w:rsidR="009D2D5C">
              <w:rPr>
                <w:noProof/>
                <w:webHidden/>
              </w:rPr>
              <w:fldChar w:fldCharType="begin"/>
            </w:r>
            <w:r w:rsidR="009D2D5C">
              <w:rPr>
                <w:noProof/>
                <w:webHidden/>
              </w:rPr>
              <w:instrText xml:space="preserve"> PAGEREF _Toc10559758 \h </w:instrText>
            </w:r>
            <w:r w:rsidR="009D2D5C">
              <w:rPr>
                <w:noProof/>
                <w:webHidden/>
              </w:rPr>
            </w:r>
          </w:ins>
          <w:r w:rsidR="009D2D5C">
            <w:rPr>
              <w:noProof/>
              <w:webHidden/>
            </w:rPr>
            <w:fldChar w:fldCharType="separate"/>
          </w:r>
          <w:ins w:id="266" w:author="Maria Myslina" w:date="2019-06-04T16:55:00Z">
            <w:r w:rsidR="009D2D5C">
              <w:rPr>
                <w:noProof/>
                <w:webHidden/>
              </w:rPr>
              <w:t>1</w:t>
            </w:r>
            <w:r w:rsidR="009D2D5C">
              <w:rPr>
                <w:noProof/>
                <w:webHidden/>
              </w:rPr>
              <w:fldChar w:fldCharType="end"/>
            </w:r>
            <w:r w:rsidR="009D2D5C" w:rsidRPr="00540D9C">
              <w:rPr>
                <w:rStyle w:val="afa"/>
                <w:noProof/>
              </w:rPr>
              <w:fldChar w:fldCharType="end"/>
            </w:r>
          </w:ins>
        </w:p>
        <w:p w14:paraId="45594CD9" w14:textId="28CBCA18" w:rsidR="009D2D5C" w:rsidRDefault="009D2D5C" w:rsidP="009D2D5C">
          <w:pPr>
            <w:pStyle w:val="10"/>
            <w:rPr>
              <w:ins w:id="267" w:author="Maria Myslina" w:date="2019-06-04T16:55:00Z"/>
              <w:rFonts w:asciiTheme="minorHAnsi" w:eastAsiaTheme="minorEastAsia" w:hAnsiTheme="minorHAnsi" w:cstheme="minorBidi"/>
              <w:noProof/>
              <w:sz w:val="22"/>
              <w:szCs w:val="22"/>
              <w:lang w:val="ru-RU" w:eastAsia="ru-RU" w:bidi="ar-SA"/>
            </w:rPr>
          </w:pPr>
          <w:ins w:id="268"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"_Toc10559759"</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2. Literature review</w:t>
            </w:r>
            <w:r>
              <w:rPr>
                <w:noProof/>
                <w:webHidden/>
              </w:rPr>
              <w:tab/>
            </w:r>
            <w:r>
              <w:rPr>
                <w:noProof/>
                <w:webHidden/>
              </w:rPr>
              <w:fldChar w:fldCharType="begin"/>
            </w:r>
            <w:r>
              <w:rPr>
                <w:noProof/>
                <w:webHidden/>
              </w:rPr>
              <w:instrText xml:space="preserve"> PAGEREF _Toc10559759 \h </w:instrText>
            </w:r>
            <w:r>
              <w:rPr>
                <w:noProof/>
                <w:webHidden/>
              </w:rPr>
            </w:r>
          </w:ins>
          <w:r>
            <w:rPr>
              <w:noProof/>
              <w:webHidden/>
            </w:rPr>
            <w:fldChar w:fldCharType="separate"/>
          </w:r>
          <w:ins w:id="269" w:author="Maria Myslina" w:date="2019-06-04T16:55:00Z">
            <w:r>
              <w:rPr>
                <w:noProof/>
                <w:webHidden/>
              </w:rPr>
              <w:t>4</w:t>
            </w:r>
            <w:r>
              <w:rPr>
                <w:noProof/>
                <w:webHidden/>
              </w:rPr>
              <w:fldChar w:fldCharType="end"/>
            </w:r>
            <w:r w:rsidRPr="00540D9C">
              <w:rPr>
                <w:rStyle w:val="afa"/>
                <w:noProof/>
              </w:rPr>
              <w:fldChar w:fldCharType="end"/>
            </w:r>
          </w:ins>
        </w:p>
        <w:p w14:paraId="0DE5FE59" w14:textId="45608498" w:rsidR="009D2D5C" w:rsidRDefault="009D2D5C">
          <w:pPr>
            <w:pStyle w:val="20"/>
            <w:tabs>
              <w:tab w:val="right" w:leader="dot" w:pos="8494"/>
            </w:tabs>
            <w:rPr>
              <w:ins w:id="270" w:author="Maria Myslina" w:date="2019-06-04T16:55:00Z"/>
              <w:rFonts w:asciiTheme="minorHAnsi" w:eastAsiaTheme="minorEastAsia" w:hAnsiTheme="minorHAnsi" w:cstheme="minorBidi"/>
              <w:noProof/>
              <w:sz w:val="22"/>
              <w:szCs w:val="22"/>
              <w:lang w:val="ru-RU" w:eastAsia="ru-RU" w:bidi="ar-SA"/>
            </w:rPr>
          </w:pPr>
          <w:ins w:id="271"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"_Toc10559760"</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2.1. Intra-speaker speech rate variation</w:t>
            </w:r>
            <w:r>
              <w:rPr>
                <w:noProof/>
                <w:webHidden/>
              </w:rPr>
              <w:tab/>
            </w:r>
            <w:r>
              <w:rPr>
                <w:noProof/>
                <w:webHidden/>
              </w:rPr>
              <w:fldChar w:fldCharType="begin"/>
            </w:r>
            <w:r>
              <w:rPr>
                <w:noProof/>
                <w:webHidden/>
              </w:rPr>
              <w:instrText xml:space="preserve"> PAGEREF _Toc10559760 \h </w:instrText>
            </w:r>
            <w:r>
              <w:rPr>
                <w:noProof/>
                <w:webHidden/>
              </w:rPr>
            </w:r>
          </w:ins>
          <w:r>
            <w:rPr>
              <w:noProof/>
              <w:webHidden/>
            </w:rPr>
            <w:fldChar w:fldCharType="separate"/>
          </w:r>
          <w:ins w:id="272" w:author="Maria Myslina" w:date="2019-06-04T16:55:00Z">
            <w:r>
              <w:rPr>
                <w:noProof/>
                <w:webHidden/>
              </w:rPr>
              <w:t>4</w:t>
            </w:r>
            <w:r>
              <w:rPr>
                <w:noProof/>
                <w:webHidden/>
              </w:rPr>
              <w:fldChar w:fldCharType="end"/>
            </w:r>
            <w:r w:rsidRPr="00540D9C">
              <w:rPr>
                <w:rStyle w:val="afa"/>
                <w:noProof/>
              </w:rPr>
              <w:fldChar w:fldCharType="end"/>
            </w:r>
          </w:ins>
        </w:p>
        <w:p w14:paraId="4B5B43D2" w14:textId="59CD7A78" w:rsidR="009D2D5C" w:rsidRDefault="009D2D5C">
          <w:pPr>
            <w:pStyle w:val="20"/>
            <w:tabs>
              <w:tab w:val="right" w:leader="dot" w:pos="8494"/>
            </w:tabs>
            <w:rPr>
              <w:ins w:id="273" w:author="Maria Myslina" w:date="2019-06-04T16:55:00Z"/>
              <w:rFonts w:asciiTheme="minorHAnsi" w:eastAsiaTheme="minorEastAsia" w:hAnsiTheme="minorHAnsi" w:cstheme="minorBidi"/>
              <w:noProof/>
              <w:sz w:val="22"/>
              <w:szCs w:val="22"/>
              <w:lang w:val="ru-RU" w:eastAsia="ru-RU" w:bidi="ar-SA"/>
            </w:rPr>
          </w:pPr>
          <w:ins w:id="274"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"_Toc10559761"</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2.2. Inter-speaker speech rate variation</w:t>
            </w:r>
            <w:r>
              <w:rPr>
                <w:noProof/>
                <w:webHidden/>
              </w:rPr>
              <w:tab/>
            </w:r>
            <w:r>
              <w:rPr>
                <w:noProof/>
                <w:webHidden/>
              </w:rPr>
              <w:fldChar w:fldCharType="begin"/>
            </w:r>
            <w:r>
              <w:rPr>
                <w:noProof/>
                <w:webHidden/>
              </w:rPr>
              <w:instrText xml:space="preserve"> PAGEREF _Toc10559761 \h </w:instrText>
            </w:r>
            <w:r>
              <w:rPr>
                <w:noProof/>
                <w:webHidden/>
              </w:rPr>
            </w:r>
          </w:ins>
          <w:r>
            <w:rPr>
              <w:noProof/>
              <w:webHidden/>
            </w:rPr>
            <w:fldChar w:fldCharType="separate"/>
          </w:r>
          <w:ins w:id="275" w:author="Maria Myslina" w:date="2019-06-04T16:55:00Z">
            <w:r>
              <w:rPr>
                <w:noProof/>
                <w:webHidden/>
              </w:rPr>
              <w:t>8</w:t>
            </w:r>
            <w:r>
              <w:rPr>
                <w:noProof/>
                <w:webHidden/>
              </w:rPr>
              <w:fldChar w:fldCharType="end"/>
            </w:r>
            <w:r w:rsidRPr="00540D9C">
              <w:rPr>
                <w:rStyle w:val="afa"/>
                <w:noProof/>
              </w:rPr>
              <w:fldChar w:fldCharType="end"/>
            </w:r>
          </w:ins>
        </w:p>
        <w:p w14:paraId="07459E91" w14:textId="22DB427D" w:rsidR="009D2D5C" w:rsidRDefault="009D2D5C">
          <w:pPr>
            <w:pStyle w:val="20"/>
            <w:tabs>
              <w:tab w:val="right" w:leader="dot" w:pos="8494"/>
            </w:tabs>
            <w:rPr>
              <w:ins w:id="276" w:author="Maria Myslina" w:date="2019-06-04T16:55:00Z"/>
              <w:rFonts w:asciiTheme="minorHAnsi" w:eastAsiaTheme="minorEastAsia" w:hAnsiTheme="minorHAnsi" w:cstheme="minorBidi"/>
              <w:noProof/>
              <w:sz w:val="22"/>
              <w:szCs w:val="22"/>
              <w:lang w:val="ru-RU" w:eastAsia="ru-RU" w:bidi="ar-SA"/>
            </w:rPr>
          </w:pPr>
          <w:ins w:id="277"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"_Toc10559762"</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2.3. Cross-linguistic studies</w:t>
            </w:r>
            <w:r>
              <w:rPr>
                <w:noProof/>
                <w:webHidden/>
              </w:rPr>
              <w:tab/>
            </w:r>
            <w:r>
              <w:rPr>
                <w:noProof/>
                <w:webHidden/>
              </w:rPr>
              <w:fldChar w:fldCharType="begin"/>
            </w:r>
            <w:r>
              <w:rPr>
                <w:noProof/>
                <w:webHidden/>
              </w:rPr>
              <w:instrText xml:space="preserve"> PAGEREF _Toc10559762 \h </w:instrText>
            </w:r>
            <w:r>
              <w:rPr>
                <w:noProof/>
                <w:webHidden/>
              </w:rPr>
            </w:r>
          </w:ins>
          <w:r>
            <w:rPr>
              <w:noProof/>
              <w:webHidden/>
            </w:rPr>
            <w:fldChar w:fldCharType="separate"/>
          </w:r>
          <w:ins w:id="278" w:author="Maria Myslina" w:date="2019-06-04T16:55:00Z">
            <w:r>
              <w:rPr>
                <w:noProof/>
                <w:webHidden/>
              </w:rPr>
              <w:t>12</w:t>
            </w:r>
            <w:r>
              <w:rPr>
                <w:noProof/>
                <w:webHidden/>
              </w:rPr>
              <w:fldChar w:fldCharType="end"/>
            </w:r>
            <w:r w:rsidRPr="00540D9C">
              <w:rPr>
                <w:rStyle w:val="afa"/>
                <w:noProof/>
              </w:rPr>
              <w:fldChar w:fldCharType="end"/>
            </w:r>
          </w:ins>
        </w:p>
        <w:p w14:paraId="14E0DAE6" w14:textId="2894096F" w:rsidR="009D2D5C" w:rsidRDefault="009D2D5C" w:rsidP="009D2D5C">
          <w:pPr>
            <w:pStyle w:val="10"/>
            <w:rPr>
              <w:ins w:id="279" w:author="Maria Myslina" w:date="2019-06-04T16:55:00Z"/>
              <w:rFonts w:asciiTheme="minorHAnsi" w:eastAsiaTheme="minorEastAsia" w:hAnsiTheme="minorHAnsi" w:cstheme="minorBidi"/>
              <w:noProof/>
              <w:sz w:val="22"/>
              <w:szCs w:val="22"/>
              <w:lang w:val="ru-RU" w:eastAsia="ru-RU" w:bidi="ar-SA"/>
            </w:rPr>
          </w:pPr>
          <w:ins w:id="280"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"_Toc10559763"</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 Methods</w:t>
            </w:r>
            <w:r>
              <w:rPr>
                <w:noProof/>
                <w:webHidden/>
              </w:rPr>
              <w:tab/>
            </w:r>
            <w:r>
              <w:rPr>
                <w:noProof/>
                <w:webHidden/>
              </w:rPr>
              <w:fldChar w:fldCharType="begin"/>
            </w:r>
            <w:r>
              <w:rPr>
                <w:noProof/>
                <w:webHidden/>
              </w:rPr>
              <w:instrText xml:space="preserve"> PAGEREF _Toc10559763 \h </w:instrText>
            </w:r>
            <w:r>
              <w:rPr>
                <w:noProof/>
                <w:webHidden/>
              </w:rPr>
            </w:r>
          </w:ins>
          <w:r>
            <w:rPr>
              <w:noProof/>
              <w:webHidden/>
            </w:rPr>
            <w:fldChar w:fldCharType="separate"/>
          </w:r>
          <w:ins w:id="281" w:author="Maria Myslina" w:date="2019-06-04T16:55:00Z">
            <w:r>
              <w:rPr>
                <w:noProof/>
                <w:webHidden/>
              </w:rPr>
              <w:t>17</w:t>
            </w:r>
            <w:r>
              <w:rPr>
                <w:noProof/>
                <w:webHidden/>
              </w:rPr>
              <w:fldChar w:fldCharType="end"/>
            </w:r>
            <w:r w:rsidRPr="00540D9C">
              <w:rPr>
                <w:rStyle w:val="afa"/>
                <w:noProof/>
              </w:rPr>
              <w:fldChar w:fldCharType="end"/>
            </w:r>
          </w:ins>
        </w:p>
        <w:p w14:paraId="113A6234" w14:textId="69AD4908" w:rsidR="009D2D5C" w:rsidRDefault="009D2D5C">
          <w:pPr>
            <w:pStyle w:val="20"/>
            <w:tabs>
              <w:tab w:val="right" w:leader="dot" w:pos="8494"/>
            </w:tabs>
            <w:rPr>
              <w:ins w:id="282" w:author="Maria Myslina" w:date="2019-06-04T16:55:00Z"/>
              <w:rFonts w:asciiTheme="minorHAnsi" w:eastAsiaTheme="minorEastAsia" w:hAnsiTheme="minorHAnsi" w:cstheme="minorBidi"/>
              <w:noProof/>
              <w:sz w:val="22"/>
              <w:szCs w:val="22"/>
              <w:lang w:val="ru-RU" w:eastAsia="ru-RU" w:bidi="ar-SA"/>
            </w:rPr>
          </w:pPr>
          <w:ins w:id="283"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"_Toc10559764"</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3.1. Materials</w:t>
            </w:r>
            <w:r>
              <w:rPr>
                <w:noProof/>
                <w:webHidden/>
              </w:rPr>
              <w:tab/>
            </w:r>
            <w:r>
              <w:rPr>
                <w:noProof/>
                <w:webHidden/>
              </w:rPr>
              <w:fldChar w:fldCharType="begin"/>
            </w:r>
            <w:r>
              <w:rPr>
                <w:noProof/>
                <w:webHidden/>
              </w:rPr>
              <w:instrText xml:space="preserve"> PAGEREF _Toc10559764 \h </w:instrText>
            </w:r>
            <w:r>
              <w:rPr>
                <w:noProof/>
                <w:webHidden/>
              </w:rPr>
            </w:r>
          </w:ins>
          <w:r>
            <w:rPr>
              <w:noProof/>
              <w:webHidden/>
            </w:rPr>
            <w:fldChar w:fldCharType="separate"/>
          </w:r>
          <w:ins w:id="284" w:author="Maria Myslina" w:date="2019-06-04T16:55:00Z">
            <w:r>
              <w:rPr>
                <w:noProof/>
                <w:webHidden/>
              </w:rPr>
              <w:t>17</w:t>
            </w:r>
            <w:r>
              <w:rPr>
                <w:noProof/>
                <w:webHidden/>
              </w:rPr>
              <w:fldChar w:fldCharType="end"/>
            </w:r>
            <w:r w:rsidRPr="00540D9C">
              <w:rPr>
                <w:rStyle w:val="afa"/>
                <w:noProof/>
              </w:rPr>
              <w:fldChar w:fldCharType="end"/>
            </w:r>
          </w:ins>
        </w:p>
        <w:p w14:paraId="07D624A9" w14:textId="46243A0F" w:rsidR="009D2D5C" w:rsidRDefault="009D2D5C">
          <w:pPr>
            <w:pStyle w:val="20"/>
            <w:tabs>
              <w:tab w:val="right" w:leader="dot" w:pos="8494"/>
            </w:tabs>
            <w:rPr>
              <w:ins w:id="285" w:author="Maria Myslina" w:date="2019-06-04T16:55:00Z"/>
              <w:rFonts w:asciiTheme="minorHAnsi" w:eastAsiaTheme="minorEastAsia" w:hAnsiTheme="minorHAnsi" w:cstheme="minorBidi"/>
              <w:noProof/>
              <w:sz w:val="22"/>
              <w:szCs w:val="22"/>
              <w:lang w:val="ru-RU" w:eastAsia="ru-RU" w:bidi="ar-SA"/>
            </w:rPr>
          </w:pPr>
          <w:ins w:id="286"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"_Toc10559765"</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3.2. Data processing</w:t>
            </w:r>
            <w:r>
              <w:rPr>
                <w:noProof/>
                <w:webHidden/>
              </w:rPr>
              <w:tab/>
            </w:r>
            <w:r>
              <w:rPr>
                <w:noProof/>
                <w:webHidden/>
              </w:rPr>
              <w:fldChar w:fldCharType="begin"/>
            </w:r>
            <w:r>
              <w:rPr>
                <w:noProof/>
                <w:webHidden/>
              </w:rPr>
              <w:instrText xml:space="preserve"> PAGEREF _Toc10559765 \h </w:instrText>
            </w:r>
            <w:r>
              <w:rPr>
                <w:noProof/>
                <w:webHidden/>
              </w:rPr>
            </w:r>
          </w:ins>
          <w:r>
            <w:rPr>
              <w:noProof/>
              <w:webHidden/>
            </w:rPr>
            <w:fldChar w:fldCharType="separate"/>
          </w:r>
          <w:ins w:id="287" w:author="Maria Myslina" w:date="2019-06-04T16:55:00Z">
            <w:r>
              <w:rPr>
                <w:noProof/>
                <w:webHidden/>
              </w:rPr>
              <w:t>17</w:t>
            </w:r>
            <w:r>
              <w:rPr>
                <w:noProof/>
                <w:webHidden/>
              </w:rPr>
              <w:fldChar w:fldCharType="end"/>
            </w:r>
            <w:r w:rsidRPr="00540D9C">
              <w:rPr>
                <w:rStyle w:val="afa"/>
                <w:noProof/>
              </w:rPr>
              <w:fldChar w:fldCharType="end"/>
            </w:r>
          </w:ins>
        </w:p>
        <w:p w14:paraId="3D490A9C" w14:textId="2E59F17B" w:rsidR="009D2D5C" w:rsidRDefault="009D2D5C">
          <w:pPr>
            <w:pStyle w:val="20"/>
            <w:tabs>
              <w:tab w:val="right" w:leader="dot" w:pos="8494"/>
            </w:tabs>
            <w:rPr>
              <w:ins w:id="288" w:author="Maria Myslina" w:date="2019-06-04T16:55:00Z"/>
              <w:rFonts w:asciiTheme="minorHAnsi" w:eastAsiaTheme="minorEastAsia" w:hAnsiTheme="minorHAnsi" w:cstheme="minorBidi"/>
              <w:noProof/>
              <w:sz w:val="22"/>
              <w:szCs w:val="22"/>
              <w:lang w:val="ru-RU" w:eastAsia="ru-RU" w:bidi="ar-SA"/>
            </w:rPr>
          </w:pPr>
          <w:ins w:id="289"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"_Toc10559766"</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3.3. Statistical analysis</w:t>
            </w:r>
            <w:r>
              <w:rPr>
                <w:noProof/>
                <w:webHidden/>
              </w:rPr>
              <w:tab/>
            </w:r>
            <w:r>
              <w:rPr>
                <w:noProof/>
                <w:webHidden/>
              </w:rPr>
              <w:fldChar w:fldCharType="begin"/>
            </w:r>
            <w:r>
              <w:rPr>
                <w:noProof/>
                <w:webHidden/>
              </w:rPr>
              <w:instrText xml:space="preserve"> PAGEREF _Toc10559766 \h </w:instrText>
            </w:r>
            <w:r>
              <w:rPr>
                <w:noProof/>
                <w:webHidden/>
              </w:rPr>
            </w:r>
          </w:ins>
          <w:r>
            <w:rPr>
              <w:noProof/>
              <w:webHidden/>
            </w:rPr>
            <w:fldChar w:fldCharType="separate"/>
          </w:r>
          <w:ins w:id="290" w:author="Maria Myslina" w:date="2019-06-04T16:55:00Z">
            <w:r>
              <w:rPr>
                <w:noProof/>
                <w:webHidden/>
              </w:rPr>
              <w:t>26</w:t>
            </w:r>
            <w:r>
              <w:rPr>
                <w:noProof/>
                <w:webHidden/>
              </w:rPr>
              <w:fldChar w:fldCharType="end"/>
            </w:r>
            <w:r w:rsidRPr="00540D9C">
              <w:rPr>
                <w:rStyle w:val="afa"/>
                <w:noProof/>
              </w:rPr>
              <w:fldChar w:fldCharType="end"/>
            </w:r>
          </w:ins>
        </w:p>
        <w:p w14:paraId="3628EAC0" w14:textId="6D66D761" w:rsidR="009D2D5C" w:rsidRDefault="009D2D5C">
          <w:pPr>
            <w:pStyle w:val="30"/>
            <w:tabs>
              <w:tab w:val="right" w:leader="dot" w:pos="8494"/>
            </w:tabs>
            <w:rPr>
              <w:ins w:id="291" w:author="Maria Myslina" w:date="2019-06-04T16:55:00Z"/>
              <w:rFonts w:asciiTheme="minorHAnsi" w:eastAsiaTheme="minorEastAsia" w:hAnsiTheme="minorHAnsi" w:cstheme="minorBidi"/>
              <w:noProof/>
              <w:sz w:val="22"/>
              <w:szCs w:val="22"/>
              <w:lang w:val="ru-RU" w:eastAsia="ru-RU" w:bidi="ar-SA"/>
            </w:rPr>
          </w:pPr>
          <w:ins w:id="292"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"_Toc10559767"</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3.3.1. Multilevel Mixed-Effects Models</w:t>
            </w:r>
            <w:r>
              <w:rPr>
                <w:noProof/>
                <w:webHidden/>
              </w:rPr>
              <w:tab/>
            </w:r>
            <w:r>
              <w:rPr>
                <w:noProof/>
                <w:webHidden/>
              </w:rPr>
              <w:fldChar w:fldCharType="begin"/>
            </w:r>
            <w:r>
              <w:rPr>
                <w:noProof/>
                <w:webHidden/>
              </w:rPr>
              <w:instrText xml:space="preserve"> PAGEREF _Toc10559767 \h </w:instrText>
            </w:r>
            <w:r>
              <w:rPr>
                <w:noProof/>
                <w:webHidden/>
              </w:rPr>
            </w:r>
          </w:ins>
          <w:r>
            <w:rPr>
              <w:noProof/>
              <w:webHidden/>
            </w:rPr>
            <w:fldChar w:fldCharType="separate"/>
          </w:r>
          <w:ins w:id="293" w:author="Maria Myslina" w:date="2019-06-04T16:55:00Z">
            <w:r>
              <w:rPr>
                <w:noProof/>
                <w:webHidden/>
              </w:rPr>
              <w:t>26</w:t>
            </w:r>
            <w:r>
              <w:rPr>
                <w:noProof/>
                <w:webHidden/>
              </w:rPr>
              <w:fldChar w:fldCharType="end"/>
            </w:r>
            <w:r w:rsidRPr="00540D9C">
              <w:rPr>
                <w:rStyle w:val="afa"/>
                <w:noProof/>
              </w:rPr>
              <w:fldChar w:fldCharType="end"/>
            </w:r>
          </w:ins>
        </w:p>
        <w:p w14:paraId="5AC286B0" w14:textId="6AE4C396" w:rsidR="009D2D5C" w:rsidRDefault="009D2D5C">
          <w:pPr>
            <w:pStyle w:val="30"/>
            <w:tabs>
              <w:tab w:val="right" w:leader="dot" w:pos="8494"/>
            </w:tabs>
            <w:rPr>
              <w:ins w:id="294" w:author="Maria Myslina" w:date="2019-06-04T16:55:00Z"/>
              <w:rFonts w:asciiTheme="minorHAnsi" w:eastAsiaTheme="minorEastAsia" w:hAnsiTheme="minorHAnsi" w:cstheme="minorBidi"/>
              <w:noProof/>
              <w:sz w:val="22"/>
              <w:szCs w:val="22"/>
              <w:lang w:val="ru-RU" w:eastAsia="ru-RU" w:bidi="ar-SA"/>
            </w:rPr>
          </w:pPr>
          <w:ins w:id="295"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"_Toc10559768"</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3.3.2. Frequentist vs. Bayesian approach to statistics</w:t>
            </w:r>
            <w:r>
              <w:rPr>
                <w:noProof/>
                <w:webHidden/>
              </w:rPr>
              <w:tab/>
            </w:r>
            <w:r>
              <w:rPr>
                <w:noProof/>
                <w:webHidden/>
              </w:rPr>
              <w:fldChar w:fldCharType="begin"/>
            </w:r>
            <w:r>
              <w:rPr>
                <w:noProof/>
                <w:webHidden/>
              </w:rPr>
              <w:instrText xml:space="preserve"> PAGEREF _Toc10559768 \h </w:instrText>
            </w:r>
            <w:r>
              <w:rPr>
                <w:noProof/>
                <w:webHidden/>
              </w:rPr>
            </w:r>
          </w:ins>
          <w:r>
            <w:rPr>
              <w:noProof/>
              <w:webHidden/>
            </w:rPr>
            <w:fldChar w:fldCharType="separate"/>
          </w:r>
          <w:ins w:id="296" w:author="Maria Myslina" w:date="2019-06-04T16:55:00Z">
            <w:r>
              <w:rPr>
                <w:noProof/>
                <w:webHidden/>
              </w:rPr>
              <w:t>29</w:t>
            </w:r>
            <w:r>
              <w:rPr>
                <w:noProof/>
                <w:webHidden/>
              </w:rPr>
              <w:fldChar w:fldCharType="end"/>
            </w:r>
            <w:r w:rsidRPr="00540D9C">
              <w:rPr>
                <w:rStyle w:val="afa"/>
                <w:noProof/>
              </w:rPr>
              <w:fldChar w:fldCharType="end"/>
            </w:r>
          </w:ins>
        </w:p>
        <w:p w14:paraId="73B5FDF4" w14:textId="14E16BA0" w:rsidR="009D2D5C" w:rsidRDefault="009D2D5C">
          <w:pPr>
            <w:pStyle w:val="30"/>
            <w:tabs>
              <w:tab w:val="right" w:leader="dot" w:pos="8494"/>
            </w:tabs>
            <w:rPr>
              <w:ins w:id="297" w:author="Maria Myslina" w:date="2019-06-04T16:55:00Z"/>
              <w:rFonts w:asciiTheme="minorHAnsi" w:eastAsiaTheme="minorEastAsia" w:hAnsiTheme="minorHAnsi" w:cstheme="minorBidi"/>
              <w:noProof/>
              <w:sz w:val="22"/>
              <w:szCs w:val="22"/>
              <w:lang w:val="ru-RU" w:eastAsia="ru-RU" w:bidi="ar-SA"/>
            </w:rPr>
          </w:pPr>
          <w:ins w:id="298"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"_Toc10559769"</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3.3.3. Models description</w:t>
            </w:r>
            <w:r>
              <w:rPr>
                <w:noProof/>
                <w:webHidden/>
              </w:rPr>
              <w:tab/>
            </w:r>
            <w:r>
              <w:rPr>
                <w:noProof/>
                <w:webHidden/>
              </w:rPr>
              <w:fldChar w:fldCharType="begin"/>
            </w:r>
            <w:r>
              <w:rPr>
                <w:noProof/>
                <w:webHidden/>
              </w:rPr>
              <w:instrText xml:space="preserve"> PAGEREF _Toc10559769 \h </w:instrText>
            </w:r>
            <w:r>
              <w:rPr>
                <w:noProof/>
                <w:webHidden/>
              </w:rPr>
            </w:r>
          </w:ins>
          <w:r>
            <w:rPr>
              <w:noProof/>
              <w:webHidden/>
            </w:rPr>
            <w:fldChar w:fldCharType="separate"/>
          </w:r>
          <w:ins w:id="299" w:author="Maria Myslina" w:date="2019-06-04T16:55:00Z">
            <w:r>
              <w:rPr>
                <w:noProof/>
                <w:webHidden/>
              </w:rPr>
              <w:t>30</w:t>
            </w:r>
            <w:r>
              <w:rPr>
                <w:noProof/>
                <w:webHidden/>
              </w:rPr>
              <w:fldChar w:fldCharType="end"/>
            </w:r>
            <w:r w:rsidRPr="00540D9C">
              <w:rPr>
                <w:rStyle w:val="afa"/>
                <w:noProof/>
              </w:rPr>
              <w:fldChar w:fldCharType="end"/>
            </w:r>
          </w:ins>
        </w:p>
        <w:p w14:paraId="27DC68B0" w14:textId="424B5039" w:rsidR="009D2D5C" w:rsidRDefault="009D2D5C">
          <w:pPr>
            <w:pStyle w:val="30"/>
            <w:tabs>
              <w:tab w:val="right" w:leader="dot" w:pos="8494"/>
            </w:tabs>
            <w:rPr>
              <w:ins w:id="300" w:author="Maria Myslina" w:date="2019-06-04T16:55:00Z"/>
              <w:rFonts w:asciiTheme="minorHAnsi" w:eastAsiaTheme="minorEastAsia" w:hAnsiTheme="minorHAnsi" w:cstheme="minorBidi"/>
              <w:noProof/>
              <w:sz w:val="22"/>
              <w:szCs w:val="22"/>
              <w:lang w:val="ru-RU" w:eastAsia="ru-RU" w:bidi="ar-SA"/>
            </w:rPr>
          </w:pPr>
          <w:ins w:id="301"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"_Toc10559770"</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3.3.4. Models comparison procedure</w:t>
            </w:r>
            <w:r>
              <w:rPr>
                <w:noProof/>
                <w:webHidden/>
              </w:rPr>
              <w:tab/>
            </w:r>
            <w:r>
              <w:rPr>
                <w:noProof/>
                <w:webHidden/>
              </w:rPr>
              <w:fldChar w:fldCharType="begin"/>
            </w:r>
            <w:r>
              <w:rPr>
                <w:noProof/>
                <w:webHidden/>
              </w:rPr>
              <w:instrText xml:space="preserve"> PAGEREF _Toc10559770 \h </w:instrText>
            </w:r>
            <w:r>
              <w:rPr>
                <w:noProof/>
                <w:webHidden/>
              </w:rPr>
            </w:r>
          </w:ins>
          <w:r>
            <w:rPr>
              <w:noProof/>
              <w:webHidden/>
            </w:rPr>
            <w:fldChar w:fldCharType="separate"/>
          </w:r>
          <w:ins w:id="302" w:author="Maria Myslina" w:date="2019-06-04T16:55:00Z">
            <w:r>
              <w:rPr>
                <w:noProof/>
                <w:webHidden/>
              </w:rPr>
              <w:t>35</w:t>
            </w:r>
            <w:r>
              <w:rPr>
                <w:noProof/>
                <w:webHidden/>
              </w:rPr>
              <w:fldChar w:fldCharType="end"/>
            </w:r>
            <w:r w:rsidRPr="00540D9C">
              <w:rPr>
                <w:rStyle w:val="afa"/>
                <w:noProof/>
              </w:rPr>
              <w:fldChar w:fldCharType="end"/>
            </w:r>
          </w:ins>
        </w:p>
        <w:p w14:paraId="4DA8E2E8" w14:textId="3DF62AF4" w:rsidR="009D2D5C" w:rsidRDefault="009D2D5C" w:rsidP="009D2D5C">
          <w:pPr>
            <w:pStyle w:val="10"/>
            <w:rPr>
              <w:ins w:id="303" w:author="Maria Myslina" w:date="2019-06-04T16:55:00Z"/>
              <w:rFonts w:asciiTheme="minorHAnsi" w:eastAsiaTheme="minorEastAsia" w:hAnsiTheme="minorHAnsi" w:cstheme="minorBidi"/>
              <w:noProof/>
              <w:sz w:val="22"/>
              <w:szCs w:val="22"/>
              <w:lang w:val="ru-RU" w:eastAsia="ru-RU" w:bidi="ar-SA"/>
            </w:rPr>
          </w:pPr>
          <w:ins w:id="304"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"_Toc10559771"</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4. Results</w:t>
            </w:r>
            <w:r>
              <w:rPr>
                <w:noProof/>
                <w:webHidden/>
              </w:rPr>
              <w:tab/>
            </w:r>
            <w:r>
              <w:rPr>
                <w:noProof/>
                <w:webHidden/>
              </w:rPr>
              <w:fldChar w:fldCharType="begin"/>
            </w:r>
            <w:r>
              <w:rPr>
                <w:noProof/>
                <w:webHidden/>
              </w:rPr>
              <w:instrText xml:space="preserve"> PAGEREF _Toc10559771 \h </w:instrText>
            </w:r>
            <w:r>
              <w:rPr>
                <w:noProof/>
                <w:webHidden/>
              </w:rPr>
            </w:r>
          </w:ins>
          <w:r>
            <w:rPr>
              <w:noProof/>
              <w:webHidden/>
            </w:rPr>
            <w:fldChar w:fldCharType="separate"/>
          </w:r>
          <w:ins w:id="305" w:author="Maria Myslina" w:date="2019-06-04T16:55:00Z">
            <w:r>
              <w:rPr>
                <w:noProof/>
                <w:webHidden/>
              </w:rPr>
              <w:t>37</w:t>
            </w:r>
            <w:r>
              <w:rPr>
                <w:noProof/>
                <w:webHidden/>
              </w:rPr>
              <w:fldChar w:fldCharType="end"/>
            </w:r>
            <w:r w:rsidRPr="00540D9C">
              <w:rPr>
                <w:rStyle w:val="afa"/>
                <w:noProof/>
              </w:rPr>
              <w:fldChar w:fldCharType="end"/>
            </w:r>
          </w:ins>
        </w:p>
        <w:p w14:paraId="6315B63F" w14:textId="3C6905F5" w:rsidR="009D2D5C" w:rsidRDefault="009D2D5C">
          <w:pPr>
            <w:pStyle w:val="20"/>
            <w:tabs>
              <w:tab w:val="right" w:leader="dot" w:pos="8494"/>
            </w:tabs>
            <w:rPr>
              <w:ins w:id="306" w:author="Maria Myslina" w:date="2019-06-04T16:55:00Z"/>
              <w:rFonts w:asciiTheme="minorHAnsi" w:eastAsiaTheme="minorEastAsia" w:hAnsiTheme="minorHAnsi" w:cstheme="minorBidi"/>
              <w:noProof/>
              <w:sz w:val="22"/>
              <w:szCs w:val="22"/>
              <w:lang w:val="ru-RU" w:eastAsia="ru-RU" w:bidi="ar-SA"/>
            </w:rPr>
          </w:pPr>
          <w:ins w:id="307"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"_Toc10559772"</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4.1. The lme4 (frequentist) models</w:t>
            </w:r>
            <w:r>
              <w:rPr>
                <w:noProof/>
                <w:webHidden/>
              </w:rPr>
              <w:tab/>
            </w:r>
            <w:r>
              <w:rPr>
                <w:noProof/>
                <w:webHidden/>
              </w:rPr>
              <w:fldChar w:fldCharType="begin"/>
            </w:r>
            <w:r>
              <w:rPr>
                <w:noProof/>
                <w:webHidden/>
              </w:rPr>
              <w:instrText xml:space="preserve"> PAGEREF _Toc10559772 \h </w:instrText>
            </w:r>
            <w:r>
              <w:rPr>
                <w:noProof/>
                <w:webHidden/>
              </w:rPr>
            </w:r>
          </w:ins>
          <w:r>
            <w:rPr>
              <w:noProof/>
              <w:webHidden/>
            </w:rPr>
            <w:fldChar w:fldCharType="separate"/>
          </w:r>
          <w:ins w:id="308" w:author="Maria Myslina" w:date="2019-06-04T16:55:00Z">
            <w:r>
              <w:rPr>
                <w:noProof/>
                <w:webHidden/>
              </w:rPr>
              <w:t>37</w:t>
            </w:r>
            <w:r>
              <w:rPr>
                <w:noProof/>
                <w:webHidden/>
              </w:rPr>
              <w:fldChar w:fldCharType="end"/>
            </w:r>
            <w:r w:rsidRPr="00540D9C">
              <w:rPr>
                <w:rStyle w:val="afa"/>
                <w:noProof/>
              </w:rPr>
              <w:fldChar w:fldCharType="end"/>
            </w:r>
          </w:ins>
        </w:p>
        <w:p w14:paraId="52FD722A" w14:textId="0EBD458E" w:rsidR="009D2D5C" w:rsidRDefault="009D2D5C">
          <w:pPr>
            <w:pStyle w:val="20"/>
            <w:tabs>
              <w:tab w:val="right" w:leader="dot" w:pos="8494"/>
            </w:tabs>
            <w:rPr>
              <w:ins w:id="309" w:author="Maria Myslina" w:date="2019-06-04T16:55:00Z"/>
              <w:rFonts w:asciiTheme="minorHAnsi" w:eastAsiaTheme="minorEastAsia" w:hAnsiTheme="minorHAnsi" w:cstheme="minorBidi"/>
              <w:noProof/>
              <w:sz w:val="22"/>
              <w:szCs w:val="22"/>
              <w:lang w:val="ru-RU" w:eastAsia="ru-RU" w:bidi="ar-SA"/>
            </w:rPr>
          </w:pPr>
          <w:ins w:id="310"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"_Toc10559773"</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4.2. The brms (Bayesian) models</w:t>
            </w:r>
            <w:r>
              <w:rPr>
                <w:noProof/>
                <w:webHidden/>
              </w:rPr>
              <w:tab/>
            </w:r>
            <w:r>
              <w:rPr>
                <w:noProof/>
                <w:webHidden/>
              </w:rPr>
              <w:fldChar w:fldCharType="begin"/>
            </w:r>
            <w:r>
              <w:rPr>
                <w:noProof/>
                <w:webHidden/>
              </w:rPr>
              <w:instrText xml:space="preserve"> PAGEREF _Toc10559773 \h </w:instrText>
            </w:r>
            <w:r>
              <w:rPr>
                <w:noProof/>
                <w:webHidden/>
              </w:rPr>
            </w:r>
          </w:ins>
          <w:r>
            <w:rPr>
              <w:noProof/>
              <w:webHidden/>
            </w:rPr>
            <w:fldChar w:fldCharType="separate"/>
          </w:r>
          <w:ins w:id="311" w:author="Maria Myslina" w:date="2019-06-04T16:55:00Z">
            <w:r>
              <w:rPr>
                <w:noProof/>
                <w:webHidden/>
              </w:rPr>
              <w:t>39</w:t>
            </w:r>
            <w:r>
              <w:rPr>
                <w:noProof/>
                <w:webHidden/>
              </w:rPr>
              <w:fldChar w:fldCharType="end"/>
            </w:r>
            <w:r w:rsidRPr="00540D9C">
              <w:rPr>
                <w:rStyle w:val="afa"/>
                <w:noProof/>
              </w:rPr>
              <w:fldChar w:fldCharType="end"/>
            </w:r>
          </w:ins>
        </w:p>
        <w:p w14:paraId="6011A8F2" w14:textId="76703F81" w:rsidR="009D2D5C" w:rsidRDefault="009D2D5C">
          <w:pPr>
            <w:pStyle w:val="20"/>
            <w:tabs>
              <w:tab w:val="right" w:leader="dot" w:pos="8494"/>
            </w:tabs>
            <w:rPr>
              <w:ins w:id="312" w:author="Maria Myslina" w:date="2019-06-04T16:55:00Z"/>
              <w:rFonts w:asciiTheme="minorHAnsi" w:eastAsiaTheme="minorEastAsia" w:hAnsiTheme="minorHAnsi" w:cstheme="minorBidi"/>
              <w:noProof/>
              <w:sz w:val="22"/>
              <w:szCs w:val="22"/>
              <w:lang w:val="ru-RU" w:eastAsia="ru-RU" w:bidi="ar-SA"/>
            </w:rPr>
          </w:pPr>
          <w:ins w:id="313"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"_Toc10559774"</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4.3. Predictors’ effects</w:t>
            </w:r>
            <w:r>
              <w:rPr>
                <w:noProof/>
                <w:webHidden/>
              </w:rPr>
              <w:tab/>
            </w:r>
            <w:r>
              <w:rPr>
                <w:noProof/>
                <w:webHidden/>
              </w:rPr>
              <w:fldChar w:fldCharType="begin"/>
            </w:r>
            <w:r>
              <w:rPr>
                <w:noProof/>
                <w:webHidden/>
              </w:rPr>
              <w:instrText xml:space="preserve"> PAGEREF _Toc10559774 \h </w:instrText>
            </w:r>
            <w:r>
              <w:rPr>
                <w:noProof/>
                <w:webHidden/>
              </w:rPr>
            </w:r>
          </w:ins>
          <w:r>
            <w:rPr>
              <w:noProof/>
              <w:webHidden/>
            </w:rPr>
            <w:fldChar w:fldCharType="separate"/>
          </w:r>
          <w:ins w:id="314" w:author="Maria Myslina" w:date="2019-06-04T16:55:00Z">
            <w:r>
              <w:rPr>
                <w:noProof/>
                <w:webHidden/>
              </w:rPr>
              <w:t>41</w:t>
            </w:r>
            <w:r>
              <w:rPr>
                <w:noProof/>
                <w:webHidden/>
              </w:rPr>
              <w:fldChar w:fldCharType="end"/>
            </w:r>
            <w:r w:rsidRPr="00540D9C">
              <w:rPr>
                <w:rStyle w:val="afa"/>
                <w:noProof/>
              </w:rPr>
              <w:fldChar w:fldCharType="end"/>
            </w:r>
          </w:ins>
        </w:p>
        <w:p w14:paraId="208B3724" w14:textId="59E593B6" w:rsidR="009D2D5C" w:rsidRDefault="009D2D5C" w:rsidP="009D2D5C">
          <w:pPr>
            <w:pStyle w:val="10"/>
            <w:rPr>
              <w:ins w:id="315" w:author="Maria Myslina" w:date="2019-06-04T16:55:00Z"/>
              <w:rFonts w:asciiTheme="minorHAnsi" w:eastAsiaTheme="minorEastAsia" w:hAnsiTheme="minorHAnsi" w:cstheme="minorBidi"/>
              <w:noProof/>
              <w:sz w:val="22"/>
              <w:szCs w:val="22"/>
              <w:lang w:val="ru-RU" w:eastAsia="ru-RU" w:bidi="ar-SA"/>
            </w:rPr>
          </w:pPr>
          <w:ins w:id="316"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"_Toc10559775"</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5. Discussion and conclusions</w:t>
            </w:r>
            <w:r>
              <w:rPr>
                <w:noProof/>
                <w:webHidden/>
              </w:rPr>
              <w:tab/>
            </w:r>
            <w:r>
              <w:rPr>
                <w:noProof/>
                <w:webHidden/>
              </w:rPr>
              <w:fldChar w:fldCharType="begin"/>
            </w:r>
            <w:r>
              <w:rPr>
                <w:noProof/>
                <w:webHidden/>
              </w:rPr>
              <w:instrText xml:space="preserve"> PAGEREF _Toc10559775 \h </w:instrText>
            </w:r>
            <w:r>
              <w:rPr>
                <w:noProof/>
                <w:webHidden/>
              </w:rPr>
            </w:r>
          </w:ins>
          <w:r>
            <w:rPr>
              <w:noProof/>
              <w:webHidden/>
            </w:rPr>
            <w:fldChar w:fldCharType="separate"/>
          </w:r>
          <w:ins w:id="317" w:author="Maria Myslina" w:date="2019-06-04T16:55:00Z">
            <w:r>
              <w:rPr>
                <w:noProof/>
                <w:webHidden/>
              </w:rPr>
              <w:t>44</w:t>
            </w:r>
            <w:r>
              <w:rPr>
                <w:noProof/>
                <w:webHidden/>
              </w:rPr>
              <w:fldChar w:fldCharType="end"/>
            </w:r>
            <w:r w:rsidRPr="00540D9C">
              <w:rPr>
                <w:rStyle w:val="afa"/>
                <w:noProof/>
              </w:rPr>
              <w:fldChar w:fldCharType="end"/>
            </w:r>
          </w:ins>
        </w:p>
        <w:p w14:paraId="17CF10C9" w14:textId="6FBDEC8E" w:rsidR="009D2D5C" w:rsidRDefault="009D2D5C">
          <w:pPr>
            <w:pStyle w:val="20"/>
            <w:tabs>
              <w:tab w:val="right" w:leader="dot" w:pos="8494"/>
            </w:tabs>
            <w:rPr>
              <w:ins w:id="318" w:author="Maria Myslina" w:date="2019-06-04T16:55:00Z"/>
              <w:rFonts w:asciiTheme="minorHAnsi" w:eastAsiaTheme="minorEastAsia" w:hAnsiTheme="minorHAnsi" w:cstheme="minorBidi"/>
              <w:noProof/>
              <w:sz w:val="22"/>
              <w:szCs w:val="22"/>
              <w:lang w:val="ru-RU" w:eastAsia="ru-RU" w:bidi="ar-SA"/>
            </w:rPr>
          </w:pPr>
          <w:ins w:id="319"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"_Toc10559776"</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5.1. Overview</w:t>
            </w:r>
            <w:r>
              <w:rPr>
                <w:noProof/>
                <w:webHidden/>
              </w:rPr>
              <w:tab/>
            </w:r>
            <w:r>
              <w:rPr>
                <w:noProof/>
                <w:webHidden/>
              </w:rPr>
              <w:fldChar w:fldCharType="begin"/>
            </w:r>
            <w:r>
              <w:rPr>
                <w:noProof/>
                <w:webHidden/>
              </w:rPr>
              <w:instrText xml:space="preserve"> PAGEREF _Toc10559776 \h </w:instrText>
            </w:r>
            <w:r>
              <w:rPr>
                <w:noProof/>
                <w:webHidden/>
              </w:rPr>
            </w:r>
          </w:ins>
          <w:r>
            <w:rPr>
              <w:noProof/>
              <w:webHidden/>
            </w:rPr>
            <w:fldChar w:fldCharType="separate"/>
          </w:r>
          <w:ins w:id="320" w:author="Maria Myslina" w:date="2019-06-04T16:55:00Z">
            <w:r>
              <w:rPr>
                <w:noProof/>
                <w:webHidden/>
              </w:rPr>
              <w:t>44</w:t>
            </w:r>
            <w:r>
              <w:rPr>
                <w:noProof/>
                <w:webHidden/>
              </w:rPr>
              <w:fldChar w:fldCharType="end"/>
            </w:r>
            <w:r w:rsidRPr="00540D9C">
              <w:rPr>
                <w:rStyle w:val="afa"/>
                <w:noProof/>
              </w:rPr>
              <w:fldChar w:fldCharType="end"/>
            </w:r>
          </w:ins>
        </w:p>
        <w:p w14:paraId="7DC3A50A" w14:textId="2D58DDDC" w:rsidR="009D2D5C" w:rsidRDefault="009D2D5C">
          <w:pPr>
            <w:pStyle w:val="20"/>
            <w:tabs>
              <w:tab w:val="right" w:leader="dot" w:pos="8494"/>
            </w:tabs>
            <w:rPr>
              <w:ins w:id="321" w:author="Maria Myslina" w:date="2019-06-04T16:55:00Z"/>
              <w:rFonts w:asciiTheme="minorHAnsi" w:eastAsiaTheme="minorEastAsia" w:hAnsiTheme="minorHAnsi" w:cstheme="minorBidi"/>
              <w:noProof/>
              <w:sz w:val="22"/>
              <w:szCs w:val="22"/>
              <w:lang w:val="ru-RU" w:eastAsia="ru-RU" w:bidi="ar-SA"/>
            </w:rPr>
          </w:pPr>
          <w:ins w:id="322"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"_Toc10559777"</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5.2. Discussion</w:t>
            </w:r>
            <w:r>
              <w:rPr>
                <w:noProof/>
                <w:webHidden/>
              </w:rPr>
              <w:tab/>
            </w:r>
            <w:r>
              <w:rPr>
                <w:noProof/>
                <w:webHidden/>
              </w:rPr>
              <w:fldChar w:fldCharType="begin"/>
            </w:r>
            <w:r>
              <w:rPr>
                <w:noProof/>
                <w:webHidden/>
              </w:rPr>
              <w:instrText xml:space="preserve"> PAGEREF _Toc10559777 \h </w:instrText>
            </w:r>
            <w:r>
              <w:rPr>
                <w:noProof/>
                <w:webHidden/>
              </w:rPr>
            </w:r>
          </w:ins>
          <w:r>
            <w:rPr>
              <w:noProof/>
              <w:webHidden/>
            </w:rPr>
            <w:fldChar w:fldCharType="separate"/>
          </w:r>
          <w:ins w:id="323" w:author="Maria Myslina" w:date="2019-06-04T16:55:00Z">
            <w:r>
              <w:rPr>
                <w:noProof/>
                <w:webHidden/>
              </w:rPr>
              <w:t>44</w:t>
            </w:r>
            <w:r>
              <w:rPr>
                <w:noProof/>
                <w:webHidden/>
              </w:rPr>
              <w:fldChar w:fldCharType="end"/>
            </w:r>
            <w:r w:rsidRPr="00540D9C">
              <w:rPr>
                <w:rStyle w:val="afa"/>
                <w:noProof/>
              </w:rPr>
              <w:fldChar w:fldCharType="end"/>
            </w:r>
          </w:ins>
        </w:p>
        <w:p w14:paraId="559F6F69" w14:textId="6C7B2E7A" w:rsidR="009D2D5C" w:rsidRDefault="009D2D5C">
          <w:pPr>
            <w:pStyle w:val="20"/>
            <w:tabs>
              <w:tab w:val="right" w:leader="dot" w:pos="8494"/>
            </w:tabs>
            <w:rPr>
              <w:ins w:id="324" w:author="Maria Myslina" w:date="2019-06-04T16:55:00Z"/>
              <w:rFonts w:asciiTheme="minorHAnsi" w:eastAsiaTheme="minorEastAsia" w:hAnsiTheme="minorHAnsi" w:cstheme="minorBidi"/>
              <w:noProof/>
              <w:sz w:val="22"/>
              <w:szCs w:val="22"/>
              <w:lang w:val="ru-RU" w:eastAsia="ru-RU" w:bidi="ar-SA"/>
            </w:rPr>
          </w:pPr>
          <w:ins w:id="325"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"_Toc10559778"</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rPr>
              <w:t>5.3. Conclusions</w:t>
            </w:r>
            <w:r>
              <w:rPr>
                <w:noProof/>
                <w:webHidden/>
              </w:rPr>
              <w:tab/>
            </w:r>
            <w:r>
              <w:rPr>
                <w:noProof/>
                <w:webHidden/>
              </w:rPr>
              <w:fldChar w:fldCharType="begin"/>
            </w:r>
            <w:r>
              <w:rPr>
                <w:noProof/>
                <w:webHidden/>
              </w:rPr>
              <w:instrText xml:space="preserve"> PAGEREF _Toc10559778 \h </w:instrText>
            </w:r>
            <w:r>
              <w:rPr>
                <w:noProof/>
                <w:webHidden/>
              </w:rPr>
            </w:r>
          </w:ins>
          <w:r>
            <w:rPr>
              <w:noProof/>
              <w:webHidden/>
            </w:rPr>
            <w:fldChar w:fldCharType="separate"/>
          </w:r>
          <w:ins w:id="326" w:author="Maria Myslina" w:date="2019-06-04T16:55:00Z">
            <w:r>
              <w:rPr>
                <w:noProof/>
                <w:webHidden/>
              </w:rPr>
              <w:t>46</w:t>
            </w:r>
            <w:r>
              <w:rPr>
                <w:noProof/>
                <w:webHidden/>
              </w:rPr>
              <w:fldChar w:fldCharType="end"/>
            </w:r>
            <w:r w:rsidRPr="00540D9C">
              <w:rPr>
                <w:rStyle w:val="afa"/>
                <w:noProof/>
              </w:rPr>
              <w:fldChar w:fldCharType="end"/>
            </w:r>
          </w:ins>
        </w:p>
        <w:p w14:paraId="6081F5DF" w14:textId="63F108B8" w:rsidR="009D2D5C" w:rsidRDefault="009D2D5C" w:rsidP="009D2D5C">
          <w:pPr>
            <w:pStyle w:val="10"/>
            <w:rPr>
              <w:ins w:id="327" w:author="Maria Myslina" w:date="2019-06-04T16:55:00Z"/>
              <w:rFonts w:asciiTheme="minorHAnsi" w:eastAsiaTheme="minorEastAsia" w:hAnsiTheme="minorHAnsi" w:cstheme="minorBidi"/>
              <w:noProof/>
              <w:sz w:val="22"/>
              <w:szCs w:val="22"/>
              <w:lang w:val="ru-RU" w:eastAsia="ru-RU" w:bidi="ar-SA"/>
            </w:rPr>
          </w:pPr>
          <w:ins w:id="328"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"_Toc10559779"</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References</w:t>
            </w:r>
            <w:r>
              <w:rPr>
                <w:noProof/>
                <w:webHidden/>
              </w:rPr>
              <w:tab/>
            </w:r>
            <w:r>
              <w:rPr>
                <w:noProof/>
                <w:webHidden/>
              </w:rPr>
              <w:fldChar w:fldCharType="begin"/>
            </w:r>
            <w:r>
              <w:rPr>
                <w:noProof/>
                <w:webHidden/>
              </w:rPr>
              <w:instrText xml:space="preserve"> PAGEREF _Toc10559779 \h </w:instrText>
            </w:r>
            <w:r>
              <w:rPr>
                <w:noProof/>
                <w:webHidden/>
              </w:rPr>
            </w:r>
          </w:ins>
          <w:r>
            <w:rPr>
              <w:noProof/>
              <w:webHidden/>
            </w:rPr>
            <w:fldChar w:fldCharType="separate"/>
          </w:r>
          <w:ins w:id="329" w:author="Maria Myslina" w:date="2019-06-04T16:55:00Z">
            <w:r>
              <w:rPr>
                <w:noProof/>
                <w:webHidden/>
              </w:rPr>
              <w:t>48</w:t>
            </w:r>
            <w:r>
              <w:rPr>
                <w:noProof/>
                <w:webHidden/>
              </w:rPr>
              <w:fldChar w:fldCharType="end"/>
            </w:r>
            <w:r w:rsidRPr="00540D9C">
              <w:rPr>
                <w:rStyle w:val="afa"/>
                <w:noProof/>
              </w:rPr>
              <w:fldChar w:fldCharType="end"/>
            </w:r>
          </w:ins>
        </w:p>
        <w:p w14:paraId="74C246F9" w14:textId="60FA35C8" w:rsidR="009D2D5C" w:rsidRDefault="009D2D5C" w:rsidP="009D2D5C">
          <w:pPr>
            <w:pStyle w:val="10"/>
            <w:rPr>
              <w:ins w:id="330" w:author="Maria Myslina" w:date="2019-06-04T16:55:00Z"/>
              <w:rFonts w:asciiTheme="minorHAnsi" w:eastAsiaTheme="minorEastAsia" w:hAnsiTheme="minorHAnsi" w:cstheme="minorBidi"/>
              <w:noProof/>
              <w:sz w:val="22"/>
              <w:szCs w:val="22"/>
              <w:lang w:val="ru-RU" w:eastAsia="ru-RU" w:bidi="ar-SA"/>
            </w:rPr>
          </w:pPr>
          <w:ins w:id="331"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"_Toc10559780"</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Appendix 1</w:t>
            </w:r>
            <w:r>
              <w:rPr>
                <w:noProof/>
                <w:webHidden/>
              </w:rPr>
              <w:tab/>
            </w:r>
            <w:r>
              <w:rPr>
                <w:noProof/>
                <w:webHidden/>
              </w:rPr>
              <w:fldChar w:fldCharType="begin"/>
            </w:r>
            <w:r>
              <w:rPr>
                <w:noProof/>
                <w:webHidden/>
              </w:rPr>
              <w:instrText xml:space="preserve"> PAGEREF _Toc10559780 \h </w:instrText>
            </w:r>
            <w:r>
              <w:rPr>
                <w:noProof/>
                <w:webHidden/>
              </w:rPr>
            </w:r>
          </w:ins>
          <w:r>
            <w:rPr>
              <w:noProof/>
              <w:webHidden/>
            </w:rPr>
            <w:fldChar w:fldCharType="separate"/>
          </w:r>
          <w:ins w:id="332" w:author="Maria Myslina" w:date="2019-06-04T16:55:00Z">
            <w:r>
              <w:rPr>
                <w:noProof/>
                <w:webHidden/>
              </w:rPr>
              <w:t>54</w:t>
            </w:r>
            <w:r>
              <w:rPr>
                <w:noProof/>
                <w:webHidden/>
              </w:rPr>
              <w:fldChar w:fldCharType="end"/>
            </w:r>
            <w:r w:rsidRPr="00540D9C">
              <w:rPr>
                <w:rStyle w:val="afa"/>
                <w:noProof/>
              </w:rPr>
              <w:fldChar w:fldCharType="end"/>
            </w:r>
          </w:ins>
        </w:p>
        <w:p w14:paraId="5C29ABED" w14:textId="0C459C9C" w:rsidR="009D2D5C" w:rsidRDefault="009D2D5C" w:rsidP="009D2D5C">
          <w:pPr>
            <w:pStyle w:val="10"/>
            <w:rPr>
              <w:ins w:id="333" w:author="Maria Myslina" w:date="2019-06-04T16:55:00Z"/>
              <w:rFonts w:asciiTheme="minorHAnsi" w:eastAsiaTheme="minorEastAsia" w:hAnsiTheme="minorHAnsi" w:cstheme="minorBidi"/>
              <w:noProof/>
              <w:sz w:val="22"/>
              <w:szCs w:val="22"/>
              <w:lang w:val="ru-RU" w:eastAsia="ru-RU" w:bidi="ar-SA"/>
            </w:rPr>
          </w:pPr>
          <w:ins w:id="334" w:author="Maria Myslina" w:date="2019-06-04T16:55:00Z">
            <w:r w:rsidRPr="00540D9C">
              <w:rPr>
                <w:rStyle w:val="afa"/>
                <w:noProof/>
              </w:rPr>
              <w:fldChar w:fldCharType="begin"/>
            </w:r>
            <w:r w:rsidRPr="00540D9C">
              <w:rPr>
                <w:rStyle w:val="afa"/>
                <w:noProof/>
              </w:rPr>
              <w:instrText xml:space="preserve"> </w:instrText>
            </w:r>
            <w:r>
              <w:rPr>
                <w:noProof/>
              </w:rPr>
              <w:instrText>HYPERLINK \l "_Toc10559781"</w:instrText>
            </w:r>
            <w:r w:rsidRPr="00540D9C">
              <w:rPr>
                <w:rStyle w:val="afa"/>
                <w:noProof/>
              </w:rPr>
              <w:instrText xml:space="preserve"> </w:instrText>
            </w:r>
            <w:r w:rsidRPr="00540D9C">
              <w:rPr>
                <w:rStyle w:val="afa"/>
                <w:noProof/>
              </w:rPr>
            </w:r>
            <w:r w:rsidRPr="00540D9C">
              <w:rPr>
                <w:rStyle w:val="afa"/>
                <w:noProof/>
              </w:rPr>
              <w:fldChar w:fldCharType="separate"/>
            </w:r>
            <w:r w:rsidRPr="00540D9C">
              <w:rPr>
                <w:rStyle w:val="afa"/>
                <w:noProof/>
                <w:lang w:val="en-US"/>
              </w:rPr>
              <w:t>Appendix 2</w:t>
            </w:r>
            <w:r>
              <w:rPr>
                <w:noProof/>
                <w:webHidden/>
              </w:rPr>
              <w:tab/>
            </w:r>
            <w:r>
              <w:rPr>
                <w:noProof/>
                <w:webHidden/>
              </w:rPr>
              <w:fldChar w:fldCharType="begin"/>
            </w:r>
            <w:r>
              <w:rPr>
                <w:noProof/>
                <w:webHidden/>
              </w:rPr>
              <w:instrText xml:space="preserve"> PAGEREF _Toc10559781 \h </w:instrText>
            </w:r>
            <w:r>
              <w:rPr>
                <w:noProof/>
                <w:webHidden/>
              </w:rPr>
            </w:r>
          </w:ins>
          <w:r>
            <w:rPr>
              <w:noProof/>
              <w:webHidden/>
            </w:rPr>
            <w:fldChar w:fldCharType="separate"/>
          </w:r>
          <w:ins w:id="335" w:author="Maria Myslina" w:date="2019-06-04T16:55:00Z">
            <w:r>
              <w:rPr>
                <w:noProof/>
                <w:webHidden/>
              </w:rPr>
              <w:t>54</w:t>
            </w:r>
            <w:r>
              <w:rPr>
                <w:noProof/>
                <w:webHidden/>
              </w:rPr>
              <w:fldChar w:fldCharType="end"/>
            </w:r>
            <w:r w:rsidRPr="00540D9C">
              <w:rPr>
                <w:rStyle w:val="afa"/>
                <w:noProof/>
              </w:rPr>
              <w:fldChar w:fldCharType="end"/>
            </w:r>
          </w:ins>
        </w:p>
        <w:p w14:paraId="2A14A759" w14:textId="00D77740" w:rsidR="003B7399" w:rsidDel="00D36E95" w:rsidRDefault="003B7399" w:rsidP="00D36E95">
          <w:pPr>
            <w:pStyle w:val="10"/>
            <w:rPr>
              <w:del w:id="336" w:author="Maria Myslina" w:date="2019-06-04T16:49:00Z"/>
              <w:noProof/>
            </w:rPr>
            <w:pPrChange w:id="337" w:author="Maria Myslina" w:date="2019-06-04T16:49:00Z">
              <w:pPr>
                <w:pStyle w:val="10"/>
                <w:tabs>
                  <w:tab w:val="right" w:leader="dot" w:pos="8494"/>
                </w:tabs>
              </w:pPr>
            </w:pPrChange>
          </w:pPr>
          <w:del w:id="338" w:author="Maria Myslina" w:date="2019-06-04T16:49:00Z">
            <w:r w:rsidRPr="00D36E95" w:rsidDel="00D36E95">
              <w:rPr>
                <w:rStyle w:val="afa"/>
                <w:noProof/>
                <w:lang w:val="en-US"/>
              </w:rPr>
              <w:delText>1. Introduction</w:delText>
            </w:r>
            <w:r w:rsidDel="00D36E95">
              <w:rPr>
                <w:noProof/>
                <w:webHidden/>
              </w:rPr>
              <w:tab/>
              <w:delText>2</w:delText>
            </w:r>
          </w:del>
        </w:p>
        <w:p w14:paraId="7564BB79" w14:textId="541F12E7" w:rsidR="003B7399" w:rsidDel="00D36E95" w:rsidRDefault="003B7399" w:rsidP="00D36E95">
          <w:pPr>
            <w:pStyle w:val="10"/>
            <w:rPr>
              <w:del w:id="339" w:author="Maria Myslina" w:date="2019-06-04T16:49:00Z"/>
              <w:noProof/>
            </w:rPr>
            <w:pPrChange w:id="340" w:author="Maria Myslina" w:date="2019-06-04T16:49:00Z">
              <w:pPr>
                <w:pStyle w:val="10"/>
                <w:tabs>
                  <w:tab w:val="right" w:leader="dot" w:pos="8494"/>
                </w:tabs>
              </w:pPr>
            </w:pPrChange>
          </w:pPr>
          <w:del w:id="341" w:author="Maria Myslina" w:date="2019-06-04T16:49:00Z">
            <w:r w:rsidRPr="00D36E95" w:rsidDel="00D36E95">
              <w:rPr>
                <w:rStyle w:val="afa"/>
                <w:noProof/>
                <w:lang w:val="en-US"/>
              </w:rPr>
              <w:delText>2. Literature review</w:delText>
            </w:r>
            <w:r w:rsidDel="00D36E95">
              <w:rPr>
                <w:noProof/>
                <w:webHidden/>
              </w:rPr>
              <w:tab/>
              <w:delText>5</w:delText>
            </w:r>
          </w:del>
        </w:p>
        <w:p w14:paraId="34790F5D" w14:textId="4724F9D1" w:rsidR="003B7399" w:rsidDel="00D36E95" w:rsidRDefault="003B7399">
          <w:pPr>
            <w:pStyle w:val="20"/>
            <w:tabs>
              <w:tab w:val="right" w:leader="dot" w:pos="8494"/>
            </w:tabs>
            <w:rPr>
              <w:del w:id="342" w:author="Maria Myslina" w:date="2019-06-04T16:49:00Z"/>
              <w:noProof/>
            </w:rPr>
          </w:pPr>
          <w:del w:id="343" w:author="Maria Myslina" w:date="2019-06-04T16:49:00Z">
            <w:r w:rsidRPr="00D36E95" w:rsidDel="00D36E95">
              <w:rPr>
                <w:rStyle w:val="afa"/>
                <w:noProof/>
                <w:lang w:val="en-US"/>
              </w:rPr>
              <w:delText>2.1. Intra-speaker speech rate variation</w:delText>
            </w:r>
            <w:r w:rsidDel="00D36E95">
              <w:rPr>
                <w:noProof/>
                <w:webHidden/>
              </w:rPr>
              <w:tab/>
              <w:delText>5</w:delText>
            </w:r>
          </w:del>
        </w:p>
        <w:p w14:paraId="234F26BF" w14:textId="70908EDB" w:rsidR="003B7399" w:rsidDel="00D36E95" w:rsidRDefault="003B7399">
          <w:pPr>
            <w:pStyle w:val="20"/>
            <w:tabs>
              <w:tab w:val="right" w:leader="dot" w:pos="8494"/>
            </w:tabs>
            <w:rPr>
              <w:del w:id="344" w:author="Maria Myslina" w:date="2019-06-04T16:49:00Z"/>
              <w:noProof/>
            </w:rPr>
          </w:pPr>
          <w:del w:id="345" w:author="Maria Myslina" w:date="2019-06-04T16:49:00Z">
            <w:r w:rsidRPr="00D36E95" w:rsidDel="00D36E95">
              <w:rPr>
                <w:rStyle w:val="afa"/>
                <w:noProof/>
                <w:lang w:val="en-US"/>
              </w:rPr>
              <w:delText>2.2. Inter-speaker speech rate variation</w:delText>
            </w:r>
            <w:r w:rsidDel="00D36E95">
              <w:rPr>
                <w:noProof/>
                <w:webHidden/>
              </w:rPr>
              <w:tab/>
              <w:delText>9</w:delText>
            </w:r>
          </w:del>
        </w:p>
        <w:p w14:paraId="2E8E3D90" w14:textId="74C54FC8" w:rsidR="003B7399" w:rsidDel="00D36E95" w:rsidRDefault="003B7399">
          <w:pPr>
            <w:pStyle w:val="20"/>
            <w:tabs>
              <w:tab w:val="right" w:leader="dot" w:pos="8494"/>
            </w:tabs>
            <w:rPr>
              <w:del w:id="346" w:author="Maria Myslina" w:date="2019-06-04T16:49:00Z"/>
              <w:noProof/>
            </w:rPr>
          </w:pPr>
          <w:del w:id="347" w:author="Maria Myslina" w:date="2019-06-04T16:49:00Z">
            <w:r w:rsidRPr="00D36E95" w:rsidDel="00D36E95">
              <w:rPr>
                <w:rStyle w:val="afa"/>
                <w:noProof/>
                <w:lang w:val="en-US"/>
              </w:rPr>
              <w:delText>2.3. Cross-linguistic studies</w:delText>
            </w:r>
            <w:r w:rsidDel="00D36E95">
              <w:rPr>
                <w:noProof/>
                <w:webHidden/>
              </w:rPr>
              <w:tab/>
              <w:delText>13</w:delText>
            </w:r>
          </w:del>
        </w:p>
        <w:p w14:paraId="21DC7E6D" w14:textId="50929EF8" w:rsidR="003B7399" w:rsidDel="00D36E95" w:rsidRDefault="003B7399" w:rsidP="00D36E95">
          <w:pPr>
            <w:pStyle w:val="10"/>
            <w:rPr>
              <w:del w:id="348" w:author="Maria Myslina" w:date="2019-06-04T16:49:00Z"/>
              <w:noProof/>
            </w:rPr>
            <w:pPrChange w:id="349" w:author="Maria Myslina" w:date="2019-06-04T16:49:00Z">
              <w:pPr>
                <w:pStyle w:val="10"/>
                <w:tabs>
                  <w:tab w:val="right" w:leader="dot" w:pos="8494"/>
                </w:tabs>
              </w:pPr>
            </w:pPrChange>
          </w:pPr>
          <w:del w:id="350" w:author="Maria Myslina" w:date="2019-06-04T16:49:00Z">
            <w:r w:rsidRPr="00D36E95" w:rsidDel="00D36E95">
              <w:rPr>
                <w:rStyle w:val="afa"/>
                <w:noProof/>
                <w:lang w:val="en-US"/>
              </w:rPr>
              <w:delText>3. Methods</w:delText>
            </w:r>
            <w:r w:rsidDel="00D36E95">
              <w:rPr>
                <w:noProof/>
                <w:webHidden/>
              </w:rPr>
              <w:tab/>
              <w:delText>18</w:delText>
            </w:r>
          </w:del>
        </w:p>
        <w:p w14:paraId="22EAEF85" w14:textId="23E97EEA" w:rsidR="003B7399" w:rsidDel="00D36E95" w:rsidRDefault="003B7399">
          <w:pPr>
            <w:pStyle w:val="20"/>
            <w:tabs>
              <w:tab w:val="right" w:leader="dot" w:pos="8494"/>
            </w:tabs>
            <w:rPr>
              <w:del w:id="351" w:author="Maria Myslina" w:date="2019-06-04T16:49:00Z"/>
              <w:noProof/>
            </w:rPr>
          </w:pPr>
          <w:del w:id="352" w:author="Maria Myslina" w:date="2019-06-04T16:49:00Z">
            <w:r w:rsidRPr="00D36E95" w:rsidDel="00D36E95">
              <w:rPr>
                <w:rStyle w:val="afa"/>
                <w:noProof/>
                <w:lang w:val="en-US"/>
              </w:rPr>
              <w:delText>3.1. Materials</w:delText>
            </w:r>
            <w:r w:rsidDel="00D36E95">
              <w:rPr>
                <w:noProof/>
                <w:webHidden/>
              </w:rPr>
              <w:tab/>
              <w:delText>18</w:delText>
            </w:r>
          </w:del>
        </w:p>
        <w:p w14:paraId="29F38594" w14:textId="4FB6A349" w:rsidR="003B7399" w:rsidDel="00D36E95" w:rsidRDefault="003B7399">
          <w:pPr>
            <w:pStyle w:val="20"/>
            <w:tabs>
              <w:tab w:val="right" w:leader="dot" w:pos="8494"/>
            </w:tabs>
            <w:rPr>
              <w:del w:id="353" w:author="Maria Myslina" w:date="2019-06-04T16:49:00Z"/>
              <w:noProof/>
            </w:rPr>
          </w:pPr>
          <w:del w:id="354" w:author="Maria Myslina" w:date="2019-06-04T16:49:00Z">
            <w:r w:rsidRPr="00D36E95" w:rsidDel="00D36E95">
              <w:rPr>
                <w:rStyle w:val="afa"/>
                <w:noProof/>
                <w:lang w:val="en-US"/>
              </w:rPr>
              <w:delText>3.2. Data processing</w:delText>
            </w:r>
            <w:r w:rsidDel="00D36E95">
              <w:rPr>
                <w:noProof/>
                <w:webHidden/>
              </w:rPr>
              <w:tab/>
              <w:delText>18</w:delText>
            </w:r>
          </w:del>
        </w:p>
        <w:p w14:paraId="7E584472" w14:textId="2CA2FDEA" w:rsidR="003B7399" w:rsidDel="00D36E95" w:rsidRDefault="003B7399">
          <w:pPr>
            <w:pStyle w:val="20"/>
            <w:tabs>
              <w:tab w:val="right" w:leader="dot" w:pos="8494"/>
            </w:tabs>
            <w:rPr>
              <w:del w:id="355" w:author="Maria Myslina" w:date="2019-06-04T16:49:00Z"/>
              <w:noProof/>
            </w:rPr>
          </w:pPr>
          <w:del w:id="356" w:author="Maria Myslina" w:date="2019-06-04T16:49:00Z">
            <w:r w:rsidRPr="00D36E95" w:rsidDel="00D36E95">
              <w:rPr>
                <w:rStyle w:val="afa"/>
                <w:noProof/>
                <w:lang w:val="en-US"/>
              </w:rPr>
              <w:delText>3.3. Statistical analysis</w:delText>
            </w:r>
            <w:r w:rsidDel="00D36E95">
              <w:rPr>
                <w:noProof/>
                <w:webHidden/>
              </w:rPr>
              <w:tab/>
              <w:delText>27</w:delText>
            </w:r>
          </w:del>
        </w:p>
        <w:p w14:paraId="1B46C6C6" w14:textId="03F3BE0C" w:rsidR="003B7399" w:rsidDel="00D36E95" w:rsidRDefault="003B7399">
          <w:pPr>
            <w:pStyle w:val="30"/>
            <w:tabs>
              <w:tab w:val="right" w:leader="dot" w:pos="8494"/>
            </w:tabs>
            <w:rPr>
              <w:del w:id="357" w:author="Maria Myslina" w:date="2019-06-04T16:49:00Z"/>
              <w:noProof/>
            </w:rPr>
          </w:pPr>
          <w:del w:id="358" w:author="Maria Myslina" w:date="2019-06-04T16:49:00Z">
            <w:r w:rsidRPr="00D36E95" w:rsidDel="00D36E95">
              <w:rPr>
                <w:rStyle w:val="afa"/>
                <w:noProof/>
                <w:lang w:val="en-US"/>
              </w:rPr>
              <w:delText>3.3.1. Multilevel Mixed-Effects Models</w:delText>
            </w:r>
            <w:r w:rsidDel="00D36E95">
              <w:rPr>
                <w:noProof/>
                <w:webHidden/>
              </w:rPr>
              <w:tab/>
              <w:delText>27</w:delText>
            </w:r>
          </w:del>
        </w:p>
        <w:p w14:paraId="05444910" w14:textId="38CE8323" w:rsidR="003B7399" w:rsidDel="00D36E95" w:rsidRDefault="003B7399">
          <w:pPr>
            <w:pStyle w:val="30"/>
            <w:tabs>
              <w:tab w:val="right" w:leader="dot" w:pos="8494"/>
            </w:tabs>
            <w:rPr>
              <w:del w:id="359" w:author="Maria Myslina" w:date="2019-06-04T16:49:00Z"/>
              <w:noProof/>
            </w:rPr>
          </w:pPr>
          <w:del w:id="360" w:author="Maria Myslina" w:date="2019-06-04T16:49:00Z">
            <w:r w:rsidRPr="00D36E95" w:rsidDel="00D36E95">
              <w:rPr>
                <w:rStyle w:val="afa"/>
                <w:noProof/>
                <w:lang w:val="en-US"/>
              </w:rPr>
              <w:delText>3.3.2. Frequentist vs. Bayesian approach to statistics</w:delText>
            </w:r>
            <w:r w:rsidDel="00D36E95">
              <w:rPr>
                <w:noProof/>
                <w:webHidden/>
              </w:rPr>
              <w:tab/>
              <w:delText>30</w:delText>
            </w:r>
          </w:del>
        </w:p>
        <w:p w14:paraId="27B3A7F5" w14:textId="6589B911" w:rsidR="003B7399" w:rsidDel="00D36E95" w:rsidRDefault="003B7399">
          <w:pPr>
            <w:pStyle w:val="30"/>
            <w:tabs>
              <w:tab w:val="right" w:leader="dot" w:pos="8494"/>
            </w:tabs>
            <w:rPr>
              <w:del w:id="361" w:author="Maria Myslina" w:date="2019-06-04T16:49:00Z"/>
              <w:noProof/>
            </w:rPr>
          </w:pPr>
          <w:del w:id="362" w:author="Maria Myslina" w:date="2019-06-04T16:49:00Z">
            <w:r w:rsidRPr="00D36E95" w:rsidDel="00D36E95">
              <w:rPr>
                <w:rStyle w:val="afa"/>
                <w:noProof/>
                <w:lang w:val="en-US"/>
              </w:rPr>
              <w:delText>3.3.3. Models description</w:delText>
            </w:r>
            <w:r w:rsidDel="00D36E95">
              <w:rPr>
                <w:noProof/>
                <w:webHidden/>
              </w:rPr>
              <w:tab/>
              <w:delText>31</w:delText>
            </w:r>
          </w:del>
        </w:p>
        <w:p w14:paraId="323F1DDF" w14:textId="6F8DBBD5" w:rsidR="003B7399" w:rsidDel="00D36E95" w:rsidRDefault="003B7399">
          <w:pPr>
            <w:pStyle w:val="30"/>
            <w:tabs>
              <w:tab w:val="right" w:leader="dot" w:pos="8494"/>
            </w:tabs>
            <w:rPr>
              <w:del w:id="363" w:author="Maria Myslina" w:date="2019-06-04T16:49:00Z"/>
              <w:noProof/>
            </w:rPr>
          </w:pPr>
          <w:del w:id="364" w:author="Maria Myslina" w:date="2019-06-04T16:49:00Z">
            <w:r w:rsidRPr="00D36E95" w:rsidDel="00D36E95">
              <w:rPr>
                <w:rStyle w:val="afa"/>
                <w:noProof/>
                <w:lang w:val="en-US"/>
              </w:rPr>
              <w:delText>3.3.4. Models comparison procedure</w:delText>
            </w:r>
            <w:r w:rsidDel="00D36E95">
              <w:rPr>
                <w:noProof/>
                <w:webHidden/>
              </w:rPr>
              <w:tab/>
              <w:delText>36</w:delText>
            </w:r>
          </w:del>
        </w:p>
        <w:p w14:paraId="3A69D2DF" w14:textId="2B6BC17B" w:rsidR="003B7399" w:rsidDel="00D36E95" w:rsidRDefault="003B7399" w:rsidP="00D36E95">
          <w:pPr>
            <w:pStyle w:val="10"/>
            <w:rPr>
              <w:del w:id="365" w:author="Maria Myslina" w:date="2019-06-04T16:49:00Z"/>
              <w:noProof/>
            </w:rPr>
            <w:pPrChange w:id="366" w:author="Maria Myslina" w:date="2019-06-04T16:49:00Z">
              <w:pPr>
                <w:pStyle w:val="10"/>
                <w:tabs>
                  <w:tab w:val="right" w:leader="dot" w:pos="8494"/>
                </w:tabs>
              </w:pPr>
            </w:pPrChange>
          </w:pPr>
          <w:del w:id="367" w:author="Maria Myslina" w:date="2019-06-04T16:49:00Z">
            <w:r w:rsidRPr="00D36E95" w:rsidDel="00D36E95">
              <w:rPr>
                <w:rStyle w:val="afa"/>
                <w:noProof/>
                <w:lang w:val="en-US"/>
              </w:rPr>
              <w:delText>4. Results</w:delText>
            </w:r>
            <w:r w:rsidDel="00D36E95">
              <w:rPr>
                <w:noProof/>
                <w:webHidden/>
              </w:rPr>
              <w:tab/>
              <w:delText>38</w:delText>
            </w:r>
          </w:del>
        </w:p>
        <w:p w14:paraId="08CB8D35" w14:textId="5FEA6320" w:rsidR="003B7399" w:rsidDel="00D36E95" w:rsidRDefault="003B7399">
          <w:pPr>
            <w:pStyle w:val="20"/>
            <w:tabs>
              <w:tab w:val="right" w:leader="dot" w:pos="8494"/>
            </w:tabs>
            <w:rPr>
              <w:del w:id="368" w:author="Maria Myslina" w:date="2019-06-04T16:49:00Z"/>
              <w:noProof/>
            </w:rPr>
          </w:pPr>
          <w:del w:id="369" w:author="Maria Myslina" w:date="2019-06-04T16:49:00Z">
            <w:r w:rsidRPr="00D36E95" w:rsidDel="00D36E95">
              <w:rPr>
                <w:rStyle w:val="afa"/>
                <w:noProof/>
                <w:lang w:val="en-US"/>
              </w:rPr>
              <w:delText>4.1. The lme4 (frequentist) models</w:delText>
            </w:r>
            <w:r w:rsidDel="00D36E95">
              <w:rPr>
                <w:noProof/>
                <w:webHidden/>
              </w:rPr>
              <w:tab/>
              <w:delText>38</w:delText>
            </w:r>
          </w:del>
        </w:p>
        <w:p w14:paraId="03F4D5B7" w14:textId="3DE99B7E" w:rsidR="003B7399" w:rsidDel="00D36E95" w:rsidRDefault="003B7399">
          <w:pPr>
            <w:pStyle w:val="20"/>
            <w:tabs>
              <w:tab w:val="right" w:leader="dot" w:pos="8494"/>
            </w:tabs>
            <w:rPr>
              <w:del w:id="370" w:author="Maria Myslina" w:date="2019-06-04T16:49:00Z"/>
              <w:noProof/>
            </w:rPr>
          </w:pPr>
          <w:del w:id="371" w:author="Maria Myslina" w:date="2019-06-04T16:49:00Z">
            <w:r w:rsidRPr="00D36E95" w:rsidDel="00D36E95">
              <w:rPr>
                <w:rStyle w:val="afa"/>
                <w:noProof/>
                <w:lang w:val="en-US"/>
              </w:rPr>
              <w:delText>4.2. The brms (Bayesian) models</w:delText>
            </w:r>
            <w:r w:rsidDel="00D36E95">
              <w:rPr>
                <w:noProof/>
                <w:webHidden/>
              </w:rPr>
              <w:tab/>
              <w:delText>40</w:delText>
            </w:r>
          </w:del>
        </w:p>
        <w:p w14:paraId="62B78E71" w14:textId="45FEF495" w:rsidR="003B7399" w:rsidDel="00D36E95" w:rsidRDefault="003B7399">
          <w:pPr>
            <w:pStyle w:val="20"/>
            <w:tabs>
              <w:tab w:val="right" w:leader="dot" w:pos="8494"/>
            </w:tabs>
            <w:rPr>
              <w:del w:id="372" w:author="Maria Myslina" w:date="2019-06-04T16:49:00Z"/>
              <w:noProof/>
            </w:rPr>
          </w:pPr>
          <w:del w:id="373" w:author="Maria Myslina" w:date="2019-06-04T16:49:00Z">
            <w:r w:rsidRPr="00D36E95" w:rsidDel="00D36E95">
              <w:rPr>
                <w:rStyle w:val="afa"/>
                <w:noProof/>
                <w:lang w:val="en-US"/>
              </w:rPr>
              <w:delText>4.3. Predictors’ effects</w:delText>
            </w:r>
            <w:r w:rsidDel="00D36E95">
              <w:rPr>
                <w:noProof/>
                <w:webHidden/>
              </w:rPr>
              <w:tab/>
              <w:delText>42</w:delText>
            </w:r>
          </w:del>
        </w:p>
        <w:p w14:paraId="36E07166" w14:textId="60F9E0BA" w:rsidR="003B7399" w:rsidDel="00D36E95" w:rsidRDefault="003B7399" w:rsidP="00D36E95">
          <w:pPr>
            <w:pStyle w:val="10"/>
            <w:rPr>
              <w:del w:id="374" w:author="Maria Myslina" w:date="2019-06-04T16:49:00Z"/>
              <w:noProof/>
            </w:rPr>
            <w:pPrChange w:id="375" w:author="Maria Myslina" w:date="2019-06-04T16:49:00Z">
              <w:pPr>
                <w:pStyle w:val="10"/>
                <w:tabs>
                  <w:tab w:val="right" w:leader="dot" w:pos="8494"/>
                </w:tabs>
              </w:pPr>
            </w:pPrChange>
          </w:pPr>
          <w:del w:id="376" w:author="Maria Myslina" w:date="2019-06-04T16:49:00Z">
            <w:r w:rsidRPr="00D36E95" w:rsidDel="00D36E95">
              <w:rPr>
                <w:rStyle w:val="afa"/>
                <w:noProof/>
                <w:lang w:val="en-US"/>
              </w:rPr>
              <w:delText xml:space="preserve">5. Discussion and </w:delText>
            </w:r>
            <w:r w:rsidRPr="00D36E95" w:rsidDel="00D36E95">
              <w:rPr>
                <w:rStyle w:val="afa"/>
                <w:noProof/>
              </w:rPr>
              <w:delText>С</w:delText>
            </w:r>
            <w:r w:rsidRPr="00D36E95" w:rsidDel="00D36E95">
              <w:rPr>
                <w:rStyle w:val="afa"/>
                <w:noProof/>
                <w:lang w:val="en-US"/>
              </w:rPr>
              <w:delText>onclusions</w:delText>
            </w:r>
            <w:r w:rsidDel="00D36E95">
              <w:rPr>
                <w:noProof/>
                <w:webHidden/>
              </w:rPr>
              <w:tab/>
              <w:delText>45</w:delText>
            </w:r>
          </w:del>
        </w:p>
        <w:p w14:paraId="5B6B228E" w14:textId="6D2F2F49" w:rsidR="003B7399" w:rsidDel="00D36E95" w:rsidRDefault="003B7399">
          <w:pPr>
            <w:pStyle w:val="20"/>
            <w:tabs>
              <w:tab w:val="right" w:leader="dot" w:pos="8494"/>
            </w:tabs>
            <w:rPr>
              <w:del w:id="377" w:author="Maria Myslina" w:date="2019-06-04T16:49:00Z"/>
              <w:noProof/>
            </w:rPr>
          </w:pPr>
          <w:del w:id="378" w:author="Maria Myslina" w:date="2019-06-04T16:49:00Z">
            <w:r w:rsidRPr="00D36E95" w:rsidDel="00D36E95">
              <w:rPr>
                <w:rStyle w:val="afa"/>
                <w:noProof/>
                <w:lang w:val="en-US"/>
              </w:rPr>
              <w:delText>5.1. Overview</w:delText>
            </w:r>
            <w:r w:rsidDel="00D36E95">
              <w:rPr>
                <w:noProof/>
                <w:webHidden/>
              </w:rPr>
              <w:tab/>
              <w:delText>45</w:delText>
            </w:r>
          </w:del>
        </w:p>
        <w:p w14:paraId="38198CE2" w14:textId="4635FD0E" w:rsidR="003B7399" w:rsidDel="00D36E95" w:rsidRDefault="003B7399">
          <w:pPr>
            <w:pStyle w:val="20"/>
            <w:tabs>
              <w:tab w:val="right" w:leader="dot" w:pos="8494"/>
            </w:tabs>
            <w:rPr>
              <w:del w:id="379" w:author="Maria Myslina" w:date="2019-06-04T16:49:00Z"/>
              <w:noProof/>
            </w:rPr>
          </w:pPr>
          <w:del w:id="380" w:author="Maria Myslina" w:date="2019-06-04T16:49:00Z">
            <w:r w:rsidRPr="00D36E95" w:rsidDel="00D36E95">
              <w:rPr>
                <w:rStyle w:val="afa"/>
                <w:noProof/>
                <w:lang w:val="en-US"/>
              </w:rPr>
              <w:delText>5.2. Discussion</w:delText>
            </w:r>
            <w:r w:rsidDel="00D36E95">
              <w:rPr>
                <w:noProof/>
                <w:webHidden/>
              </w:rPr>
              <w:tab/>
              <w:delText>45</w:delText>
            </w:r>
          </w:del>
        </w:p>
        <w:p w14:paraId="473E9823" w14:textId="2039CD8A" w:rsidR="003B7399" w:rsidDel="00D36E95" w:rsidRDefault="003B7399">
          <w:pPr>
            <w:pStyle w:val="20"/>
            <w:tabs>
              <w:tab w:val="right" w:leader="dot" w:pos="8494"/>
            </w:tabs>
            <w:rPr>
              <w:del w:id="381" w:author="Maria Myslina" w:date="2019-06-04T16:49:00Z"/>
              <w:noProof/>
            </w:rPr>
          </w:pPr>
          <w:del w:id="382" w:author="Maria Myslina" w:date="2019-06-04T16:49:00Z">
            <w:r w:rsidRPr="00D36E95" w:rsidDel="00D36E95">
              <w:rPr>
                <w:rStyle w:val="afa"/>
                <w:noProof/>
              </w:rPr>
              <w:delText>5.3. Conclusions</w:delText>
            </w:r>
            <w:r w:rsidDel="00D36E95">
              <w:rPr>
                <w:noProof/>
                <w:webHidden/>
              </w:rPr>
              <w:tab/>
              <w:delText>47</w:delText>
            </w:r>
          </w:del>
        </w:p>
        <w:p w14:paraId="475F4EFB" w14:textId="648EFD99" w:rsidR="003B7399" w:rsidDel="00D36E95" w:rsidRDefault="003B7399" w:rsidP="00D36E95">
          <w:pPr>
            <w:pStyle w:val="10"/>
            <w:rPr>
              <w:del w:id="383" w:author="Maria Myslina" w:date="2019-06-04T16:49:00Z"/>
              <w:noProof/>
            </w:rPr>
            <w:pPrChange w:id="384" w:author="Maria Myslina" w:date="2019-06-04T16:49:00Z">
              <w:pPr>
                <w:pStyle w:val="10"/>
                <w:tabs>
                  <w:tab w:val="right" w:leader="dot" w:pos="8494"/>
                </w:tabs>
              </w:pPr>
            </w:pPrChange>
          </w:pPr>
          <w:del w:id="385" w:author="Maria Myslina" w:date="2019-06-04T16:49:00Z">
            <w:r w:rsidRPr="00D36E95" w:rsidDel="00D36E95">
              <w:rPr>
                <w:rStyle w:val="afa"/>
                <w:noProof/>
                <w:lang w:val="en-US"/>
              </w:rPr>
              <w:delText>References</w:delText>
            </w:r>
            <w:r w:rsidDel="00D36E95">
              <w:rPr>
                <w:noProof/>
                <w:webHidden/>
              </w:rPr>
              <w:tab/>
              <w:delText>49</w:delText>
            </w:r>
          </w:del>
        </w:p>
        <w:p w14:paraId="2E65CBFA" w14:textId="5CA3C7F2" w:rsidR="003B7399" w:rsidDel="00D36E95" w:rsidRDefault="003B7399" w:rsidP="00D36E95">
          <w:pPr>
            <w:pStyle w:val="10"/>
            <w:rPr>
              <w:del w:id="386" w:author="Maria Myslina" w:date="2019-06-04T16:49:00Z"/>
              <w:noProof/>
            </w:rPr>
            <w:pPrChange w:id="387" w:author="Maria Myslina" w:date="2019-06-04T16:49:00Z">
              <w:pPr>
                <w:pStyle w:val="10"/>
                <w:tabs>
                  <w:tab w:val="right" w:leader="dot" w:pos="8494"/>
                </w:tabs>
              </w:pPr>
            </w:pPrChange>
          </w:pPr>
          <w:del w:id="388" w:author="Maria Myslina" w:date="2019-06-04T16:49:00Z">
            <w:r w:rsidRPr="00D36E95" w:rsidDel="00D36E95">
              <w:rPr>
                <w:rStyle w:val="afa"/>
                <w:noProof/>
              </w:rPr>
              <w:delText>Appendix N</w:delText>
            </w:r>
            <w:r w:rsidDel="00D36E95">
              <w:rPr>
                <w:noProof/>
                <w:webHidden/>
              </w:rPr>
              <w:tab/>
              <w:delText>55</w:delText>
            </w:r>
          </w:del>
        </w:p>
        <w:p w14:paraId="39AAADCC" w14:textId="0E4B9F66" w:rsidR="003B7399" w:rsidRDefault="003B7399" w:rsidP="003B7399">
          <w:pPr>
            <w:ind w:firstLine="0"/>
            <w:rPr>
              <w:ins w:id="389" w:author="Maria Myslina" w:date="2019-06-04T15:18:00Z"/>
            </w:rPr>
            <w:pPrChange w:id="390" w:author="Maria Myslina" w:date="2019-06-04T15:23:00Z">
              <w:pPr/>
            </w:pPrChange>
          </w:pPr>
          <w:ins w:id="391" w:author="Maria Myslina" w:date="2019-06-04T15:18:00Z">
            <w:r>
              <w:rPr>
                <w:b/>
                <w:bCs/>
              </w:rPr>
              <w:fldChar w:fldCharType="end"/>
            </w:r>
          </w:ins>
        </w:p>
        <w:customXmlInsRangeStart w:id="392" w:author="Maria Myslina" w:date="2019-06-04T15:18:00Z"/>
      </w:sdtContent>
    </w:sdt>
    <w:customXmlInsRangeEnd w:id="392"/>
    <w:p w14:paraId="02E75824" w14:textId="77777777" w:rsidR="003B7399" w:rsidRDefault="003B7399" w:rsidP="004A1823">
      <w:pPr>
        <w:pStyle w:val="1"/>
        <w:rPr>
          <w:ins w:id="393" w:author="Maria Myslina" w:date="2019-06-04T15:23:00Z"/>
          <w:lang w:val="en-US"/>
        </w:rPr>
        <w:sectPr w:rsidR="003B7399" w:rsidSect="003B7399">
          <w:footerReference w:type="default" r:id="rId8"/>
          <w:footerReference w:type="first" r:id="rId9"/>
          <w:pgSz w:w="11906" w:h="16838"/>
          <w:pgMar w:top="1701" w:right="1701" w:bottom="1701" w:left="1701" w:header="720" w:footer="720" w:gutter="0"/>
          <w:pgNumType w:start="1"/>
          <w:cols w:space="720"/>
          <w:formProt w:val="0"/>
          <w:titlePg/>
          <w:docGrid w:linePitch="326"/>
          <w:sectPrChange w:id="396" w:author="Maria Myslina" w:date="2019-06-04T15:25:00Z">
            <w:sectPr w:rsidR="003B7399" w:rsidSect="003B7399">
              <w:pgMar w:top="1701" w:right="1701" w:bottom="1701" w:left="1701" w:header="720" w:footer="720" w:gutter="0"/>
              <w:docGrid w:linePitch="100"/>
            </w:sectPr>
          </w:sectPrChange>
        </w:sectPr>
      </w:pPr>
    </w:p>
    <w:p w14:paraId="66DF8D2A" w14:textId="76645A41" w:rsidR="00D74124" w:rsidRPr="004A1823" w:rsidRDefault="001732C5" w:rsidP="004A1823">
      <w:pPr>
        <w:pStyle w:val="1"/>
        <w:rPr>
          <w:lang w:val="en-US"/>
        </w:rPr>
      </w:pPr>
      <w:bookmarkStart w:id="397" w:name="_Toc10559758"/>
      <w:r w:rsidRPr="004A1823">
        <w:rPr>
          <w:lang w:val="en-US"/>
        </w:rPr>
        <w:lastRenderedPageBreak/>
        <w:t>1. Introduction</w:t>
      </w:r>
      <w:bookmarkEnd w:id="397"/>
    </w:p>
    <w:p w14:paraId="2937606C" w14:textId="77777777" w:rsidR="00D74124" w:rsidRPr="004A1823" w:rsidRDefault="001732C5" w:rsidP="004A1823">
      <w:pPr>
        <w:rPr>
          <w:rFonts w:cs="Times New Roman"/>
          <w:lang w:val="en-US"/>
        </w:rPr>
      </w:pPr>
      <w:r w:rsidRPr="004A1823">
        <w:rPr>
          <w:rFonts w:cs="Times New Roman"/>
          <w:lang w:val="en-US"/>
        </w:rPr>
        <w:t xml:space="preserve">Speech rate is usually defined as ‘the rate at which phonetic events occur over time’ (Quené, 2008, p. 1104). It is most often measured in syllables or phonemes per second. </w:t>
      </w:r>
      <w:r w:rsidRPr="004A1823">
        <w:rPr>
          <w:rFonts w:eastAsia="Times New Roman" w:cs="Times New Roman"/>
          <w:lang w:val="en-US"/>
        </w:rPr>
        <w:t xml:space="preserve">In the middle of the 20th century, studies on speech rate began to appear. The first of them were dedicated to individual differences in </w:t>
      </w:r>
      <w:r w:rsidRPr="004A1823">
        <w:rPr>
          <w:rFonts w:cs="Times New Roman"/>
          <w:lang w:val="en-US"/>
        </w:rPr>
        <w:t>‘</w:t>
      </w:r>
      <w:r w:rsidRPr="004A1823">
        <w:rPr>
          <w:rFonts w:eastAsia="Times New Roman" w:cs="Times New Roman"/>
          <w:lang w:val="en-US"/>
        </w:rPr>
        <w:t xml:space="preserve">the </w:t>
      </w:r>
      <w:r w:rsidRPr="004A1823">
        <w:rPr>
          <w:rFonts w:cs="Times New Roman"/>
          <w:lang w:val="en-US"/>
        </w:rPr>
        <w:t xml:space="preserve">speed of talking’ </w:t>
      </w:r>
      <w:r w:rsidRPr="004A1823">
        <w:rPr>
          <w:rFonts w:eastAsia="Times New Roman" w:cs="Times New Roman"/>
          <w:lang w:val="en-US"/>
        </w:rPr>
        <w:t xml:space="preserve">both within speakers and </w:t>
      </w:r>
      <w:r w:rsidRPr="004A1823">
        <w:rPr>
          <w:rFonts w:cs="Times New Roman"/>
          <w:lang w:val="en-US"/>
        </w:rPr>
        <w:t>across</w:t>
      </w:r>
      <w:r w:rsidRPr="004A1823">
        <w:rPr>
          <w:rFonts w:eastAsia="Times New Roman" w:cs="Times New Roman"/>
          <w:lang w:val="en-US"/>
        </w:rPr>
        <w:t xml:space="preserve"> them </w:t>
      </w:r>
      <w:hyperlink r:id="rId10">
        <w:r w:rsidRPr="004A1823">
          <w:rPr>
            <w:rStyle w:val="ListLabel82"/>
            <w:rFonts w:eastAsia="DejaVu Sans"/>
            <w:lang w:val="en-US"/>
          </w:rPr>
          <w:t>(Frieda Goldman-Eisler, 1954)</w:t>
        </w:r>
      </w:hyperlink>
      <w:r w:rsidRPr="004A1823">
        <w:rPr>
          <w:rFonts w:eastAsia="Times New Roman" w:cs="Times New Roman"/>
          <w:lang w:val="en-US"/>
        </w:rPr>
        <w:t xml:space="preserve">. Some studies found a dependency between the structure of an utterance and its speed of pronunciation. For example, it was found that the longer the phrase, the </w:t>
      </w:r>
      <w:r w:rsidRPr="004A1823">
        <w:rPr>
          <w:rFonts w:cs="Times New Roman"/>
          <w:lang w:val="en-US"/>
        </w:rPr>
        <w:t xml:space="preserve">faster </w:t>
      </w:r>
      <w:r w:rsidRPr="004A1823">
        <w:rPr>
          <w:rFonts w:eastAsia="Times New Roman" w:cs="Times New Roman"/>
          <w:lang w:val="en-US"/>
        </w:rPr>
        <w:t xml:space="preserve">it will be pronounced </w:t>
      </w:r>
      <w:hyperlink r:id="rId11">
        <w:r w:rsidRPr="004A1823">
          <w:rPr>
            <w:rStyle w:val="ListLabel82"/>
            <w:rFonts w:eastAsia="DejaVu Sans"/>
            <w:lang w:val="en-US"/>
          </w:rPr>
          <w:t>(Fonagy &amp; Magdics, 1960; Stepanova, 2011)</w:t>
        </w:r>
      </w:hyperlink>
      <w:r w:rsidRPr="004A1823">
        <w:rPr>
          <w:rFonts w:eastAsia="Times New Roman" w:cs="Times New Roman"/>
          <w:lang w:val="en-US"/>
        </w:rPr>
        <w:t>.</w:t>
      </w:r>
    </w:p>
    <w:p w14:paraId="4C7AD2BF"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Later, works, that were focused on the more general analysis of the speech rate came out. Some of them were dedicated to the analysis of speech rate of a language as a whole </w:t>
      </w:r>
      <w:hyperlink r:id="rId12">
        <w:r w:rsidRPr="004A1823">
          <w:rPr>
            <w:rStyle w:val="ListLabel82"/>
            <w:rFonts w:eastAsia="DejaVu Sans"/>
            <w:lang w:val="en-US"/>
          </w:rPr>
          <w:t>(for example, see Pimsleur, Hancock, &amp; Furey, 1977; Tauroza &amp; Allison, 1990 about English; Stepanova, 2011 about Russian; Zellner, 1998 about French)</w:t>
        </w:r>
      </w:hyperlink>
      <w:r w:rsidRPr="004A1823">
        <w:rPr>
          <w:rFonts w:cs="Times New Roman"/>
          <w:lang w:val="en-US"/>
        </w:rPr>
        <w:t>, there were</w:t>
      </w:r>
      <w:r w:rsidRPr="004A1823">
        <w:rPr>
          <w:rFonts w:eastAsia="Times New Roman" w:cs="Times New Roman"/>
          <w:lang w:val="en-US"/>
        </w:rPr>
        <w:t xml:space="preserve"> even cross-linguistic studies on speech rate </w:t>
      </w:r>
      <w:hyperlink r:id="rId13">
        <w:r w:rsidRPr="004A1823">
          <w:rPr>
            <w:rStyle w:val="ListLabel82"/>
            <w:rFonts w:eastAsia="DejaVu Sans"/>
            <w:lang w:val="en-US"/>
          </w:rPr>
          <w:t>(for example, Barik, 1977; Ding et al., 2017)</w:t>
        </w:r>
      </w:hyperlink>
      <w:r w:rsidRPr="004A1823">
        <w:rPr>
          <w:rFonts w:eastAsia="Times New Roman" w:cs="Times New Roman"/>
          <w:lang w:val="en-US"/>
        </w:rPr>
        <w:t>.</w:t>
      </w:r>
    </w:p>
    <w:p w14:paraId="1EF3B61E" w14:textId="6329BBA4" w:rsidR="00D74124" w:rsidRPr="004A1823" w:rsidRDefault="001732C5" w:rsidP="004A1823">
      <w:pPr>
        <w:ind w:firstLine="720"/>
        <w:rPr>
          <w:rFonts w:cs="Times New Roman"/>
          <w:lang w:val="en-US"/>
        </w:rPr>
      </w:pPr>
      <w:r w:rsidRPr="004A1823">
        <w:rPr>
          <w:rFonts w:eastAsia="Times New Roman" w:cs="Times New Roman"/>
          <w:lang w:val="en-US"/>
        </w:rPr>
        <w:t xml:space="preserve">At the same time, there is a wide range of studies showing that the difference in speech rate that we </w:t>
      </w:r>
      <w:r w:rsidRPr="004A1823">
        <w:rPr>
          <w:rFonts w:eastAsia="Times New Roman" w:cs="Times New Roman"/>
          <w:i/>
          <w:lang w:val="en-US"/>
        </w:rPr>
        <w:t>perceive</w:t>
      </w:r>
      <w:r w:rsidRPr="004A1823">
        <w:rPr>
          <w:rFonts w:eastAsia="Times New Roman" w:cs="Times New Roman"/>
          <w:lang w:val="en-US"/>
        </w:rPr>
        <w:t xml:space="preserve"> may be based not on a real difference in the pronunciation tempo, but on the individual characteristics of a hearer, such as a hearer’s own speech rate </w:t>
      </w:r>
      <w:hyperlink r:id="rId14">
        <w:r w:rsidRPr="004A1823">
          <w:rPr>
            <w:rStyle w:val="ListLabel82"/>
            <w:rFonts w:eastAsia="DejaVu Sans"/>
            <w:lang w:val="en-US"/>
          </w:rPr>
          <w:t>(Bosker, 2016)</w:t>
        </w:r>
      </w:hyperlink>
      <w:r w:rsidRPr="004A1823">
        <w:rPr>
          <w:rFonts w:eastAsia="Times New Roman" w:cs="Times New Roman"/>
          <w:lang w:val="en-US"/>
        </w:rPr>
        <w:t xml:space="preserve">, </w:t>
      </w:r>
      <w:r w:rsidRPr="004A1823">
        <w:rPr>
          <w:rFonts w:cs="Times New Roman"/>
          <w:lang w:val="en-US"/>
        </w:rPr>
        <w:t xml:space="preserve">a </w:t>
      </w:r>
      <w:r w:rsidRPr="004A1823">
        <w:rPr>
          <w:rFonts w:eastAsia="Times New Roman" w:cs="Times New Roman"/>
          <w:lang w:val="en-US"/>
        </w:rPr>
        <w:t>rhythmical class (‘stress-timed’, ‘syllable-timed’)</w:t>
      </w:r>
      <w:r w:rsidR="00EE6FCD" w:rsidRPr="004A1823">
        <w:rPr>
          <w:rStyle w:val="af1"/>
          <w:rFonts w:eastAsia="Times New Roman" w:cs="Times New Roman"/>
          <w:lang w:val="en-US"/>
        </w:rPr>
        <w:footnoteReference w:id="1"/>
      </w:r>
      <w:r w:rsidRPr="004A1823">
        <w:rPr>
          <w:rFonts w:eastAsia="Times New Roman" w:cs="Times New Roman"/>
          <w:lang w:val="en-US"/>
        </w:rPr>
        <w:t xml:space="preserve"> of </w:t>
      </w:r>
      <w:r w:rsidRPr="004A1823">
        <w:rPr>
          <w:rFonts w:cs="Times New Roman"/>
          <w:lang w:val="en-US"/>
        </w:rPr>
        <w:t xml:space="preserve">a </w:t>
      </w:r>
      <w:r w:rsidRPr="004A1823">
        <w:rPr>
          <w:rFonts w:eastAsia="Times New Roman" w:cs="Times New Roman"/>
          <w:lang w:val="en-US"/>
        </w:rPr>
        <w:t xml:space="preserve">language being perceived, the native language of a speaker </w:t>
      </w:r>
      <w:hyperlink r:id="rId15">
        <w:r w:rsidRPr="004A1823">
          <w:rPr>
            <w:rStyle w:val="ListLabel82"/>
            <w:rFonts w:eastAsia="DejaVu Sans"/>
            <w:lang w:val="en-US"/>
          </w:rPr>
          <w:t>(Abercrombie, 1967)</w:t>
        </w:r>
      </w:hyperlink>
      <w:r w:rsidRPr="004A1823">
        <w:rPr>
          <w:rFonts w:eastAsia="Times New Roman" w:cs="Times New Roman"/>
          <w:lang w:val="en-US"/>
        </w:rPr>
        <w:t>, and some others.</w:t>
      </w:r>
    </w:p>
    <w:p w14:paraId="069E5061" w14:textId="77777777" w:rsidR="00D74124" w:rsidRPr="004A1823" w:rsidRDefault="001732C5" w:rsidP="004A1823">
      <w:pPr>
        <w:ind w:firstLine="720"/>
        <w:rPr>
          <w:rFonts w:eastAsia="Times New Roman" w:cs="Times New Roman"/>
          <w:lang w:val="en-US"/>
        </w:rPr>
      </w:pPr>
      <w:r w:rsidRPr="004A1823">
        <w:rPr>
          <w:rFonts w:eastAsia="Times New Roman" w:cs="Times New Roman"/>
          <w:lang w:val="en-US"/>
        </w:rPr>
        <w:t xml:space="preserve">This </w:t>
      </w:r>
      <w:r w:rsidRPr="004A1823">
        <w:rPr>
          <w:rFonts w:cs="Times New Roman"/>
          <w:i/>
          <w:lang w:val="en-US"/>
        </w:rPr>
        <w:t xml:space="preserve">perceptual </w:t>
      </w:r>
      <w:r w:rsidRPr="004A1823">
        <w:rPr>
          <w:rFonts w:eastAsia="Times New Roman" w:cs="Times New Roman"/>
          <w:lang w:val="en-US"/>
        </w:rPr>
        <w:t xml:space="preserve">difference has </w:t>
      </w:r>
      <w:r w:rsidRPr="004A1823">
        <w:rPr>
          <w:rFonts w:cs="Times New Roman"/>
          <w:lang w:val="en-US"/>
        </w:rPr>
        <w:t xml:space="preserve">given rise to </w:t>
      </w:r>
      <w:r w:rsidRPr="004A1823">
        <w:rPr>
          <w:rFonts w:eastAsia="Times New Roman" w:cs="Times New Roman"/>
          <w:lang w:val="en-US"/>
        </w:rPr>
        <w:t>the idea, that some languages are spoken faster than others. As a result, the mentioned above studies investigating the overall language speech rate occurred. These studies strengthen the concept that language speech rate can be measured and represented as a single average number and that languages can be typologically compared by this parameter. But, taking into account that there are individual differences influencing the speech rate of a speaker under different conditions, it may be irrelevant to compare overall language speech rates because of a great variability within a language and even within a speaker.</w:t>
      </w:r>
    </w:p>
    <w:p w14:paraId="027E448D" w14:textId="77777777" w:rsidR="00D74124" w:rsidRPr="004A1823" w:rsidRDefault="001732C5" w:rsidP="004A1823">
      <w:pPr>
        <w:ind w:right="129"/>
        <w:rPr>
          <w:rFonts w:eastAsia="Times New Roman" w:cs="Times New Roman"/>
          <w:lang w:val="en-US"/>
        </w:rPr>
      </w:pPr>
      <w:r w:rsidRPr="004A1823">
        <w:rPr>
          <w:rFonts w:eastAsia="Times New Roman" w:cs="Times New Roman"/>
          <w:lang w:val="en-US"/>
        </w:rPr>
        <w:lastRenderedPageBreak/>
        <w:t>In this work, I will try to find out whether there is a significant difference in the speech rates of speakers of several languages of Russia</w:t>
      </w:r>
      <w:r w:rsidRPr="004A1823">
        <w:rPr>
          <w:rFonts w:cs="Times New Roman"/>
          <w:lang w:val="en-US"/>
        </w:rPr>
        <w:t>, to what extent does a language influence the speech rate of the speakers, and therefore verify the validity of language speech rate parameter and its comparison between languages</w:t>
      </w:r>
      <w:r w:rsidRPr="004A1823">
        <w:rPr>
          <w:rFonts w:eastAsia="Times New Roman" w:cs="Times New Roman"/>
          <w:lang w:val="en-US"/>
        </w:rPr>
        <w:t>.</w:t>
      </w:r>
      <w:r w:rsidRPr="004A1823">
        <w:rPr>
          <w:rFonts w:cs="Times New Roman"/>
          <w:lang w:val="en-US"/>
        </w:rPr>
        <w:t xml:space="preserve"> </w:t>
      </w:r>
      <w:r w:rsidRPr="004A1823">
        <w:rPr>
          <w:rFonts w:eastAsia="Times New Roman" w:cs="Times New Roman"/>
          <w:lang w:val="en-US"/>
        </w:rPr>
        <w:t xml:space="preserve">The </w:t>
      </w:r>
      <w:r w:rsidRPr="004A1823">
        <w:rPr>
          <w:rFonts w:cs="Times New Roman"/>
          <w:b/>
          <w:lang w:val="en-US"/>
        </w:rPr>
        <w:t xml:space="preserve">hypothesis </w:t>
      </w:r>
      <w:r w:rsidRPr="004A1823">
        <w:rPr>
          <w:rFonts w:eastAsia="Times New Roman" w:cs="Times New Roman"/>
          <w:lang w:val="en-US"/>
        </w:rPr>
        <w:t>is that the language speech rate, as a language-specific parameter, has a minor influence on individual speech rates of a particular language speakers.</w:t>
      </w:r>
    </w:p>
    <w:p w14:paraId="41188840"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To </w:t>
      </w:r>
      <w:r w:rsidRPr="004A1823">
        <w:rPr>
          <w:rFonts w:cs="Times New Roman"/>
          <w:lang w:val="en-US"/>
        </w:rPr>
        <w:t xml:space="preserve">testify </w:t>
      </w:r>
      <w:r w:rsidRPr="004A1823">
        <w:rPr>
          <w:rFonts w:eastAsia="Times New Roman" w:cs="Times New Roman"/>
          <w:lang w:val="en-US"/>
        </w:rPr>
        <w:t>the hypothesis,</w:t>
      </w:r>
      <w:r w:rsidRPr="004A1823">
        <w:rPr>
          <w:rFonts w:cs="Times New Roman"/>
          <w:lang w:val="en-US"/>
        </w:rPr>
        <w:t xml:space="preserve"> </w:t>
      </w:r>
      <w:r w:rsidRPr="004A1823">
        <w:rPr>
          <w:rFonts w:eastAsia="Times New Roman" w:cs="Times New Roman"/>
          <w:lang w:val="en-US"/>
        </w:rPr>
        <w:t xml:space="preserve">I use spoken corpora of </w:t>
      </w:r>
      <w:r w:rsidRPr="004A1823">
        <w:rPr>
          <w:rFonts w:cs="Times New Roman"/>
          <w:b/>
          <w:lang w:val="en-US"/>
        </w:rPr>
        <w:t xml:space="preserve">Russian </w:t>
      </w:r>
      <w:r w:rsidRPr="004A1823">
        <w:rPr>
          <w:rFonts w:eastAsia="Times New Roman" w:cs="Times New Roman"/>
          <w:lang w:val="en-US"/>
        </w:rPr>
        <w:t>(</w:t>
      </w:r>
      <w:r w:rsidRPr="004A1823">
        <w:rPr>
          <w:rFonts w:cs="Times New Roman"/>
          <w:lang w:val="en-US"/>
        </w:rPr>
        <w:t>Corpus of Rogovatka dialect (Ter-Avanesova et al., 2018), Ustja River Basin Corpus (Daniel, Dobrushina, &amp; von Waldenfels, 2018))</w:t>
      </w:r>
      <w:r w:rsidRPr="004A1823">
        <w:rPr>
          <w:rFonts w:eastAsia="Times New Roman" w:cs="Times New Roman"/>
          <w:lang w:val="en-US"/>
        </w:rPr>
        <w:t xml:space="preserve">, </w:t>
      </w:r>
      <w:r w:rsidRPr="004A1823">
        <w:rPr>
          <w:rFonts w:cs="Times New Roman"/>
          <w:b/>
          <w:lang w:val="en-US"/>
        </w:rPr>
        <w:t xml:space="preserve">Azeri </w:t>
      </w:r>
      <w:r w:rsidRPr="004A1823">
        <w:rPr>
          <w:rFonts w:cs="Times New Roman"/>
          <w:lang w:val="en-US"/>
        </w:rPr>
        <w:t xml:space="preserve">(Corpus of Qakh Dialect of the Azeri Language </w:t>
      </w:r>
      <w:hyperlink r:id="rId16">
        <w:r w:rsidRPr="004A1823">
          <w:rPr>
            <w:rStyle w:val="ListLabel83"/>
            <w:rFonts w:cs="Times New Roman"/>
            <w:lang w:val="en-US"/>
          </w:rPr>
          <w:t>(Linguistic Convergence Laboratory, n.d.)</w:t>
        </w:r>
      </w:hyperlink>
      <w:r w:rsidRPr="004A1823">
        <w:rPr>
          <w:rFonts w:cs="Times New Roman"/>
          <w:lang w:val="en-US"/>
        </w:rPr>
        <w:t>)</w:t>
      </w:r>
      <w:r w:rsidRPr="004A1823">
        <w:rPr>
          <w:rFonts w:eastAsia="Times New Roman" w:cs="Times New Roman"/>
          <w:lang w:val="en-US"/>
        </w:rPr>
        <w:t xml:space="preserve">, </w:t>
      </w:r>
      <w:r w:rsidRPr="004A1823">
        <w:rPr>
          <w:rFonts w:cs="Times New Roman"/>
          <w:b/>
          <w:lang w:val="en-US"/>
        </w:rPr>
        <w:t xml:space="preserve">Bashkir </w:t>
      </w:r>
      <w:r w:rsidRPr="004A1823">
        <w:rPr>
          <w:rFonts w:eastAsia="Times New Roman" w:cs="Times New Roman"/>
          <w:lang w:val="en-US"/>
        </w:rPr>
        <w:t>(</w:t>
      </w:r>
      <w:r w:rsidRPr="004A1823">
        <w:rPr>
          <w:rFonts w:cs="Times New Roman"/>
          <w:lang w:val="en-US"/>
        </w:rPr>
        <w:t>Spoken corpora of the Bashkir language (Ovsyannikova, Say, Aplonova, Smetina, &amp; Sokur, 2017))</w:t>
      </w:r>
      <w:r w:rsidRPr="004A1823">
        <w:rPr>
          <w:rFonts w:eastAsia="Times New Roman" w:cs="Times New Roman"/>
          <w:lang w:val="en-US"/>
        </w:rPr>
        <w:t xml:space="preserve">, </w:t>
      </w:r>
      <w:r w:rsidRPr="004A1823">
        <w:rPr>
          <w:rFonts w:cs="Times New Roman"/>
          <w:b/>
          <w:lang w:val="en-US"/>
        </w:rPr>
        <w:t xml:space="preserve">Beserman </w:t>
      </w:r>
      <w:hyperlink r:id="rId17">
        <w:r w:rsidRPr="004A1823">
          <w:rPr>
            <w:rStyle w:val="ListLabel84"/>
            <w:rFonts w:cs="Times New Roman"/>
            <w:lang w:val="en-US"/>
          </w:rPr>
          <w:t>(‘The Spoken Corpus of the Beserman Language’, 2018)</w:t>
        </w:r>
      </w:hyperlink>
      <w:r w:rsidRPr="004A1823">
        <w:rPr>
          <w:rFonts w:eastAsia="Times New Roman" w:cs="Times New Roman"/>
          <w:lang w:val="en-US"/>
        </w:rPr>
        <w:t xml:space="preserve">, and </w:t>
      </w:r>
      <w:r w:rsidRPr="004A1823">
        <w:rPr>
          <w:rFonts w:cs="Times New Roman"/>
          <w:b/>
          <w:lang w:val="en-US"/>
        </w:rPr>
        <w:t xml:space="preserve">Chukchi </w:t>
      </w:r>
      <w:hyperlink r:id="rId18">
        <w:r w:rsidRPr="004A1823">
          <w:rPr>
            <w:rStyle w:val="ListLabel84"/>
            <w:rFonts w:cs="Times New Roman"/>
            <w:lang w:val="en-US"/>
          </w:rPr>
          <w:t>(‘The Multimedia Corpus of the Chukchi Language’, 2018)</w:t>
        </w:r>
      </w:hyperlink>
      <w:r w:rsidRPr="004A1823">
        <w:rPr>
          <w:rFonts w:cs="Times New Roman"/>
          <w:lang w:val="en-US"/>
        </w:rPr>
        <w:t xml:space="preserve"> </w:t>
      </w:r>
      <w:r w:rsidRPr="004A1823">
        <w:rPr>
          <w:rFonts w:eastAsia="Times New Roman" w:cs="Times New Roman"/>
          <w:lang w:val="en-US"/>
        </w:rPr>
        <w:t xml:space="preserve">languages. The data from the corpora is pre-divided into sentences or words by corpora compilers with the corresponding beginning and ending times. I base my analysis on this mark-up. In this work, the speech rate is measured in syllables per second. That is, to get the speech rate of an utterance, I calculate a </w:t>
      </w:r>
      <w:r w:rsidRPr="004A1823">
        <w:rPr>
          <w:rFonts w:cs="Times New Roman"/>
          <w:lang w:val="en-US"/>
        </w:rPr>
        <w:t xml:space="preserve">number of </w:t>
      </w:r>
      <w:r w:rsidRPr="004A1823">
        <w:rPr>
          <w:rFonts w:eastAsia="Times New Roman" w:cs="Times New Roman"/>
          <w:lang w:val="en-US"/>
        </w:rPr>
        <w:t xml:space="preserve">syllables in it and divide </w:t>
      </w:r>
      <w:r w:rsidRPr="004A1823">
        <w:rPr>
          <w:rFonts w:cs="Times New Roman"/>
          <w:lang w:val="en-US"/>
        </w:rPr>
        <w:t>it</w:t>
      </w:r>
      <w:r w:rsidRPr="004A1823">
        <w:rPr>
          <w:rFonts w:eastAsia="Times New Roman" w:cs="Times New Roman"/>
          <w:lang w:val="en-US"/>
        </w:rPr>
        <w:t xml:space="preserve"> by the utterance’s duration in seconds. The </w:t>
      </w:r>
      <w:r w:rsidRPr="004A1823">
        <w:rPr>
          <w:rFonts w:cs="Times New Roman"/>
          <w:lang w:val="en-US"/>
        </w:rPr>
        <w:t>choice</w:t>
      </w:r>
      <w:r w:rsidRPr="004A1823">
        <w:rPr>
          <w:rFonts w:eastAsia="Times New Roman" w:cs="Times New Roman"/>
          <w:lang w:val="en-US"/>
        </w:rPr>
        <w:t xml:space="preserve"> of the </w:t>
      </w:r>
      <w:r w:rsidRPr="004A1823">
        <w:rPr>
          <w:rFonts w:cs="Times New Roman"/>
          <w:lang w:val="en-US"/>
        </w:rPr>
        <w:t xml:space="preserve">measurement units will be discussed further (see </w:t>
      </w:r>
      <w:hyperlink w:anchor="_ce8ba6mq2mrq">
        <w:r w:rsidRPr="004A1823">
          <w:rPr>
            <w:rStyle w:val="ListLabel85"/>
            <w:rFonts w:cs="Times New Roman"/>
            <w:lang w:val="en-US"/>
          </w:rPr>
          <w:t>the Literature revi</w:t>
        </w:r>
        <w:r w:rsidRPr="004A1823">
          <w:rPr>
            <w:rStyle w:val="ListLabel85"/>
            <w:rFonts w:cs="Times New Roman"/>
            <w:lang w:val="en-US"/>
          </w:rPr>
          <w:t>e</w:t>
        </w:r>
        <w:r w:rsidRPr="004A1823">
          <w:rPr>
            <w:rStyle w:val="ListLabel85"/>
            <w:rFonts w:cs="Times New Roman"/>
            <w:lang w:val="en-US"/>
          </w:rPr>
          <w:t>w section</w:t>
        </w:r>
      </w:hyperlink>
      <w:r w:rsidRPr="004A1823">
        <w:rPr>
          <w:rFonts w:cs="Times New Roman"/>
          <w:lang w:val="en-US"/>
        </w:rPr>
        <w:t>).</w:t>
      </w:r>
    </w:p>
    <w:p w14:paraId="652FCD7A" w14:textId="7BE6499D" w:rsidR="00D74124" w:rsidRPr="004A1823" w:rsidRDefault="001732C5" w:rsidP="004A1823">
      <w:pPr>
        <w:rPr>
          <w:rFonts w:cs="Times New Roman"/>
          <w:lang w:val="en-US"/>
        </w:rPr>
      </w:pPr>
      <w:r w:rsidRPr="004A1823">
        <w:rPr>
          <w:rFonts w:cs="Times New Roman"/>
          <w:lang w:val="en-US"/>
        </w:rPr>
        <w:tab/>
        <w:t>One observation in my sample equals to one utterance. As soon as there is always more than one utterance pronou</w:t>
      </w:r>
      <w:r w:rsidR="00116962" w:rsidRPr="004A1823">
        <w:rPr>
          <w:rFonts w:cs="Times New Roman"/>
          <w:lang w:val="en-US"/>
        </w:rPr>
        <w:t>n</w:t>
      </w:r>
      <w:r w:rsidRPr="004A1823">
        <w:rPr>
          <w:rFonts w:cs="Times New Roman"/>
          <w:lang w:val="en-US"/>
        </w:rPr>
        <w:t xml:space="preserve">ced by one and the same speaker, the observations are not independent. As observations are not independent, it is impossible to use regular regression for the data analysis, because the independence of residuals (errors) is one of the fundamental assumptions of the regression analysis </w:t>
      </w:r>
      <w:hyperlink r:id="rId19">
        <w:r w:rsidRPr="004A1823">
          <w:rPr>
            <w:rStyle w:val="ListLabel83"/>
            <w:rFonts w:cs="Times New Roman"/>
            <w:lang w:val="en-US"/>
          </w:rPr>
          <w:t>(Draper &amp; Smith, 1998, p. 61)</w:t>
        </w:r>
      </w:hyperlink>
      <w:r w:rsidRPr="004A1823">
        <w:rPr>
          <w:rFonts w:cs="Times New Roman"/>
          <w:lang w:val="en-US"/>
        </w:rPr>
        <w:t>, and if the observations are not independent, the residuals are not independent too.</w:t>
      </w:r>
    </w:p>
    <w:p w14:paraId="75EAA413" w14:textId="77777777" w:rsidR="00D74124" w:rsidRPr="004A1823" w:rsidRDefault="001732C5" w:rsidP="004A1823">
      <w:pPr>
        <w:rPr>
          <w:rFonts w:cs="Times New Roman"/>
          <w:lang w:val="en-US"/>
        </w:rPr>
      </w:pPr>
      <w:r w:rsidRPr="004A1823">
        <w:rPr>
          <w:rFonts w:cs="Times New Roman"/>
          <w:lang w:val="en-US"/>
        </w:rPr>
        <w:t xml:space="preserve">In the case when independence residuals assumption is violated, Multilevel Mixed-Effects Models </w:t>
      </w:r>
      <w:hyperlink r:id="rId20">
        <w:r w:rsidRPr="004A1823">
          <w:rPr>
            <w:rStyle w:val="ListLabel83"/>
            <w:rFonts w:cs="Times New Roman"/>
            <w:lang w:val="en-US"/>
          </w:rPr>
          <w:t>(Bryk &amp; Raudenbush, 1988)</w:t>
        </w:r>
      </w:hyperlink>
      <w:r w:rsidRPr="004A1823">
        <w:rPr>
          <w:rFonts w:cs="Times New Roman"/>
          <w:lang w:val="en-US"/>
        </w:rPr>
        <w:t xml:space="preserve"> are used for the data analysis. These models allow representing nested data: the data, in which values of some independent variable group within another independent variable (for more details see </w:t>
      </w:r>
      <w:hyperlink w:anchor="_8xufw5de8imf">
        <w:r w:rsidRPr="004A1823">
          <w:rPr>
            <w:rStyle w:val="ListLabel85"/>
            <w:rFonts w:cs="Times New Roman"/>
            <w:lang w:val="en-US"/>
          </w:rPr>
          <w:t>the Multilevel Mixed-Effects Models chapter</w:t>
        </w:r>
      </w:hyperlink>
      <w:r w:rsidRPr="004A1823">
        <w:rPr>
          <w:rFonts w:cs="Times New Roman"/>
          <w:lang w:val="en-US"/>
        </w:rPr>
        <w:t xml:space="preserve"> in the Methods section). These models suit well for the present analysis as observations are nested within participants and participants are </w:t>
      </w:r>
      <w:r w:rsidRPr="004A1823">
        <w:rPr>
          <w:rFonts w:cs="Times New Roman"/>
          <w:lang w:val="en-US"/>
        </w:rPr>
        <w:lastRenderedPageBreak/>
        <w:t>nested within languages.</w:t>
      </w:r>
    </w:p>
    <w:p w14:paraId="45A5562D" w14:textId="77777777" w:rsidR="00D74124" w:rsidRPr="004A1823" w:rsidRDefault="001732C5" w:rsidP="004A1823">
      <w:pPr>
        <w:rPr>
          <w:rFonts w:cs="Times New Roman"/>
          <w:lang w:val="en-US"/>
        </w:rPr>
      </w:pPr>
      <w:r w:rsidRPr="004A1823">
        <w:rPr>
          <w:rFonts w:cs="Times New Roman"/>
          <w:lang w:val="en-US"/>
        </w:rPr>
        <w:t>To define, whether a language is an important parameter, influencing the speech rate of a person, I design several models, some of which do include language parameter and others do not, and further compare them using statistical tests. If the models with language parameter describe the data better than the models without it, it is possible to state, that language is an important factor, influencing a person’s speech rate.</w:t>
      </w:r>
    </w:p>
    <w:p w14:paraId="72E7DE20" w14:textId="7ED7DC40" w:rsidR="00D74124" w:rsidRPr="004A1823" w:rsidRDefault="001732C5" w:rsidP="004A1823">
      <w:pPr>
        <w:rPr>
          <w:rFonts w:cs="Times New Roman"/>
          <w:lang w:val="en-US"/>
        </w:rPr>
      </w:pPr>
      <w:r w:rsidRPr="004A1823">
        <w:rPr>
          <w:rFonts w:cs="Times New Roman"/>
          <w:lang w:val="en-US"/>
        </w:rPr>
        <w:t>The main difficulty with such an approach that the common statistical tests (which are freque</w:t>
      </w:r>
      <w:r w:rsidR="00116962" w:rsidRPr="004A1823">
        <w:rPr>
          <w:rFonts w:cs="Times New Roman"/>
          <w:lang w:val="en-US"/>
        </w:rPr>
        <w:t>n</w:t>
      </w:r>
      <w:r w:rsidRPr="004A1823">
        <w:rPr>
          <w:rFonts w:cs="Times New Roman"/>
          <w:lang w:val="en-US"/>
        </w:rPr>
        <w:t xml:space="preserve">tist) are </w:t>
      </w:r>
      <w:r w:rsidR="00116962" w:rsidRPr="004A1823">
        <w:rPr>
          <w:rFonts w:cs="Times New Roman"/>
          <w:lang w:val="en-US"/>
        </w:rPr>
        <w:t xml:space="preserve">either </w:t>
      </w:r>
      <w:r w:rsidRPr="004A1823">
        <w:rPr>
          <w:rFonts w:cs="Times New Roman"/>
          <w:lang w:val="en-US"/>
        </w:rPr>
        <w:t xml:space="preserve">allow </w:t>
      </w:r>
      <w:r w:rsidR="00116962" w:rsidRPr="004A1823">
        <w:rPr>
          <w:rFonts w:cs="Times New Roman"/>
          <w:lang w:val="en-US"/>
        </w:rPr>
        <w:t xml:space="preserve">rejecting </w:t>
      </w:r>
      <w:r w:rsidRPr="004A1823">
        <w:rPr>
          <w:rFonts w:cs="Times New Roman"/>
          <w:lang w:val="en-US"/>
        </w:rPr>
        <w:t xml:space="preserve">the null hypothesis or do not allow to do so, they do not provide any evidence to state that the null hypothesis is correct. To find out whether the null hypothesis is correct, other </w:t>
      </w:r>
      <w:r w:rsidR="00116962" w:rsidRPr="004A1823">
        <w:rPr>
          <w:rFonts w:cs="Times New Roman"/>
          <w:lang w:val="en-US"/>
        </w:rPr>
        <w:t xml:space="preserve">techniques </w:t>
      </w:r>
      <w:r w:rsidRPr="004A1823">
        <w:rPr>
          <w:rFonts w:cs="Times New Roman"/>
          <w:lang w:val="en-US"/>
        </w:rPr>
        <w:t xml:space="preserve">for model selection are </w:t>
      </w:r>
      <w:r w:rsidR="00116962" w:rsidRPr="004A1823">
        <w:rPr>
          <w:rFonts w:cs="Times New Roman"/>
          <w:lang w:val="en-US"/>
        </w:rPr>
        <w:t>applied</w:t>
      </w:r>
      <w:r w:rsidRPr="004A1823">
        <w:rPr>
          <w:rFonts w:cs="Times New Roman"/>
          <w:lang w:val="en-US"/>
        </w:rPr>
        <w:t xml:space="preserve">, such as, among others, the Akaike information criterion and Bayes factor </w:t>
      </w:r>
      <w:hyperlink r:id="rId21">
        <w:r w:rsidRPr="004A1823">
          <w:rPr>
            <w:rStyle w:val="ListLabel83"/>
            <w:rFonts w:cs="Times New Roman"/>
            <w:lang w:val="en-US"/>
          </w:rPr>
          <w:t>(Burnham &amp; Anderson, 2002)</w:t>
        </w:r>
      </w:hyperlink>
      <w:r w:rsidRPr="004A1823">
        <w:rPr>
          <w:rFonts w:cs="Times New Roman"/>
          <w:lang w:val="en-US"/>
        </w:rPr>
        <w:t>.</w:t>
      </w:r>
    </w:p>
    <w:p w14:paraId="44417367" w14:textId="3A2985ED" w:rsidR="00D74124" w:rsidRPr="004A1823" w:rsidRDefault="001732C5" w:rsidP="004A1823">
      <w:pPr>
        <w:rPr>
          <w:rFonts w:cs="Times New Roman"/>
          <w:lang w:val="en-US"/>
        </w:rPr>
      </w:pPr>
      <w:r w:rsidRPr="004A1823">
        <w:rPr>
          <w:rFonts w:cs="Times New Roman"/>
          <w:lang w:val="en-US"/>
        </w:rPr>
        <w:t xml:space="preserve">Bayes factor provides evidence to support some hypothesis against others by comparison of Bayesian statistical models, representing the corresponding hypotheses </w:t>
      </w:r>
      <w:hyperlink r:id="rId22">
        <w:r w:rsidRPr="004A1823">
          <w:rPr>
            <w:rStyle w:val="ListLabel83"/>
            <w:rFonts w:cs="Times New Roman"/>
            <w:lang w:val="en-US"/>
          </w:rPr>
          <w:t>(Kass &amp; Raftery, 1995)</w:t>
        </w:r>
      </w:hyperlink>
      <w:r w:rsidRPr="004A1823">
        <w:rPr>
          <w:rFonts w:cs="Times New Roman"/>
          <w:lang w:val="en-US"/>
        </w:rPr>
        <w:t xml:space="preserve">. To perform both frequentist and Bayesian hypothesis testing and model selection, I implement both frequentist and Bayesian statistical models (for </w:t>
      </w:r>
      <w:r w:rsidR="00116962" w:rsidRPr="004A1823">
        <w:rPr>
          <w:rFonts w:cs="Times New Roman"/>
          <w:lang w:val="en-US"/>
        </w:rPr>
        <w:t xml:space="preserve">more </w:t>
      </w:r>
      <w:r w:rsidRPr="004A1823">
        <w:rPr>
          <w:rFonts w:cs="Times New Roman"/>
          <w:lang w:val="en-US"/>
        </w:rPr>
        <w:t xml:space="preserve">details on their difference, see </w:t>
      </w:r>
      <w:hyperlink w:anchor="_kcat50fw7bw4">
        <w:r w:rsidRPr="004A1823">
          <w:rPr>
            <w:rStyle w:val="ListLabel85"/>
            <w:rFonts w:cs="Times New Roman"/>
            <w:lang w:val="en-US"/>
          </w:rPr>
          <w:t>the Frequentist vs. Bayesian approach to statistics</w:t>
        </w:r>
      </w:hyperlink>
      <w:r w:rsidRPr="004A1823">
        <w:rPr>
          <w:rFonts w:cs="Times New Roman"/>
          <w:lang w:val="en-US"/>
        </w:rPr>
        <w:t xml:space="preserve"> chapter in the Methods section). In accordance with the hypothesis, I expect model without the language parameter to describe the data at least not worse than the models, that do take language into account.</w:t>
      </w:r>
    </w:p>
    <w:p w14:paraId="1DF500F9" w14:textId="77777777" w:rsidR="00D74124" w:rsidRPr="004A1823" w:rsidRDefault="001732C5" w:rsidP="004A1823">
      <w:pPr>
        <w:ind w:right="129"/>
        <w:rPr>
          <w:rFonts w:cs="Times New Roman"/>
          <w:lang w:val="en-US"/>
        </w:rPr>
      </w:pPr>
      <w:r w:rsidRPr="004A1823">
        <w:rPr>
          <w:rFonts w:cs="Times New Roman"/>
          <w:lang w:val="en-US"/>
        </w:rPr>
        <w:t>To the best of my knowledge, the question of the validity of language speech rate estimation was never studied before, as well as there are no cross-linguistic studies on speech rate, based on the data from languages of Russia.</w:t>
      </w:r>
    </w:p>
    <w:p w14:paraId="5B332008" w14:textId="77777777" w:rsidR="00D74124" w:rsidRPr="004A1823" w:rsidRDefault="00D74124" w:rsidP="004A1823">
      <w:pPr>
        <w:rPr>
          <w:rFonts w:cs="Times New Roman"/>
          <w:b/>
          <w:lang w:val="en-US"/>
        </w:rPr>
      </w:pPr>
    </w:p>
    <w:p w14:paraId="5360A8FF" w14:textId="77777777" w:rsidR="00D74124" w:rsidRPr="004A1823" w:rsidRDefault="001732C5" w:rsidP="004A1823">
      <w:pPr>
        <w:ind w:left="566" w:firstLine="0"/>
        <w:rPr>
          <w:rFonts w:eastAsia="Times New Roman" w:cs="Times New Roman"/>
          <w:b/>
          <w:lang w:val="en-US"/>
        </w:rPr>
      </w:pPr>
      <w:r w:rsidRPr="004A1823">
        <w:rPr>
          <w:rFonts w:cs="Times New Roman"/>
          <w:lang w:val="en-US"/>
        </w:rPr>
        <w:br w:type="page"/>
      </w:r>
    </w:p>
    <w:p w14:paraId="3E403386" w14:textId="77777777" w:rsidR="00D74124" w:rsidRPr="004A1823" w:rsidRDefault="001732C5" w:rsidP="004A1823">
      <w:pPr>
        <w:pStyle w:val="1"/>
        <w:rPr>
          <w:lang w:val="en-US"/>
        </w:rPr>
      </w:pPr>
      <w:bookmarkStart w:id="400" w:name="_ce8ba6mq2mrq"/>
      <w:bookmarkStart w:id="401" w:name="_Toc10559759"/>
      <w:bookmarkEnd w:id="400"/>
      <w:r w:rsidRPr="004A1823">
        <w:rPr>
          <w:lang w:val="en-US"/>
        </w:rPr>
        <w:lastRenderedPageBreak/>
        <w:t>2. Literature review</w:t>
      </w:r>
      <w:bookmarkEnd w:id="401"/>
    </w:p>
    <w:p w14:paraId="4005834E" w14:textId="77777777" w:rsidR="00D74124" w:rsidRPr="004A1823" w:rsidRDefault="001732C5" w:rsidP="004A1823">
      <w:pPr>
        <w:rPr>
          <w:rFonts w:cs="Times New Roman"/>
          <w:lang w:val="en-US"/>
        </w:rPr>
      </w:pPr>
      <w:r w:rsidRPr="004A1823">
        <w:rPr>
          <w:rFonts w:eastAsia="Times New Roman" w:cs="Times New Roman"/>
          <w:lang w:val="en-US"/>
        </w:rPr>
        <w:t>When discussing speech rate, we can consider the two principal levels:</w:t>
      </w:r>
      <w:r w:rsidRPr="004A1823">
        <w:rPr>
          <w:rFonts w:eastAsia="Times New Roman" w:cs="Times New Roman"/>
          <w:b/>
          <w:lang w:val="en-US"/>
        </w:rPr>
        <w:t xml:space="preserve"> intra-speaker</w:t>
      </w:r>
      <w:r w:rsidRPr="004A1823">
        <w:rPr>
          <w:rFonts w:eastAsia="Times New Roman" w:cs="Times New Roman"/>
          <w:lang w:val="en-US"/>
        </w:rPr>
        <w:t xml:space="preserve"> (at this level, the difference in speech rate of one speaker is analysed) and </w:t>
      </w:r>
      <w:r w:rsidRPr="004A1823">
        <w:rPr>
          <w:rFonts w:eastAsia="Times New Roman" w:cs="Times New Roman"/>
          <w:b/>
          <w:lang w:val="en-US"/>
        </w:rPr>
        <w:t xml:space="preserve">inter-speaker </w:t>
      </w:r>
      <w:r w:rsidRPr="004A1823">
        <w:rPr>
          <w:rFonts w:eastAsia="Times New Roman" w:cs="Times New Roman"/>
          <w:lang w:val="en-US"/>
        </w:rPr>
        <w:t xml:space="preserve">(at this level, the difference in speech rate between different speakers is analysed). While there are numerous psycholinguistic studies focused on intra-speaker variation (which will be discussed the first) in speech rate </w:t>
      </w:r>
      <w:hyperlink r:id="rId23">
        <w:r w:rsidRPr="004A1823">
          <w:rPr>
            <w:rStyle w:val="ListLabel82"/>
            <w:rFonts w:eastAsia="DejaVu Sans"/>
            <w:lang w:val="en-US"/>
          </w:rPr>
          <w:t>(for example, see Brown, Giles, &amp; Thakerar, 1985; Fridea Goldman-Eisler, 1954)</w:t>
        </w:r>
      </w:hyperlink>
      <w:r w:rsidRPr="004A1823">
        <w:rPr>
          <w:rFonts w:eastAsia="Times New Roman" w:cs="Times New Roman"/>
          <w:lang w:val="en-US"/>
        </w:rPr>
        <w:t>, there is still no uniform opinion on whether the differences at this level are significant or not.</w:t>
      </w:r>
    </w:p>
    <w:p w14:paraId="2E8B2932" w14:textId="77777777" w:rsidR="00D74124" w:rsidRPr="004A1823" w:rsidRDefault="001732C5" w:rsidP="004A1823">
      <w:pPr>
        <w:pStyle w:val="2"/>
        <w:rPr>
          <w:lang w:val="en-US"/>
        </w:rPr>
      </w:pPr>
      <w:bookmarkStart w:id="402" w:name="_le2z4gvwg3j9"/>
      <w:bookmarkStart w:id="403" w:name="_Toc10559760"/>
      <w:bookmarkEnd w:id="402"/>
      <w:r w:rsidRPr="004A1823">
        <w:rPr>
          <w:lang w:val="en-US"/>
        </w:rPr>
        <w:t>2.1. Intra-speaker speech rate variation</w:t>
      </w:r>
      <w:bookmarkEnd w:id="403"/>
    </w:p>
    <w:p w14:paraId="2BB81F2F" w14:textId="27387952" w:rsidR="00D74124" w:rsidRPr="004A1823" w:rsidRDefault="001732C5" w:rsidP="004A1823">
      <w:pPr>
        <w:rPr>
          <w:rFonts w:cs="Times New Roman"/>
          <w:lang w:val="en-US"/>
        </w:rPr>
      </w:pPr>
      <w:r w:rsidRPr="004A1823">
        <w:rPr>
          <w:rFonts w:eastAsia="Times New Roman" w:cs="Times New Roman"/>
          <w:lang w:val="en-US"/>
        </w:rPr>
        <w:t xml:space="preserve">The Goldman-Eisler’s </w:t>
      </w:r>
      <w:hyperlink r:id="rId24">
        <w:r w:rsidRPr="004A1823">
          <w:rPr>
            <w:rStyle w:val="ListLabel82"/>
            <w:rFonts w:eastAsia="DejaVu Sans"/>
            <w:lang w:val="en-US"/>
          </w:rPr>
          <w:t>(1954)</w:t>
        </w:r>
      </w:hyperlink>
      <w:r w:rsidRPr="004A1823">
        <w:rPr>
          <w:rFonts w:eastAsia="Times New Roman" w:cs="Times New Roman"/>
          <w:lang w:val="en-US"/>
        </w:rPr>
        <w:t xml:space="preserve"> classic paper is the first well-known experiment aimed at calculating intra-speaker variation speech rate. The second goal of this work was to find out whether there is dependence between the length of an utterance and the speech rate. The author studied four adults, three men and one woman, who were the academic and scientific staff of Maudsley Hospital, and four young neurotics (patients of the hospital), all female. The patients were interviewed separately by the author of the paper. The staff-participants were talking with each other separately and in groups. The author recorded the conversations and then counted the speech rate as a number of syllables per minute. It was found that the speech rate discriminates significantly between staff-participants in all lengths of utterance (p = 0.001). For patients, discrimination was significant in all but the shortest lengths of utterance. It was also found, that communicating with different interlocutors, staff-participants talk with significantly different speech rates (p &lt; 0.05). </w:t>
      </w:r>
      <w:del w:id="404" w:author="Maria Myslina" w:date="2019-06-04T14:37:00Z">
        <w:r w:rsidRPr="004A1823" w:rsidDel="003B7399">
          <w:rPr>
            <w:rFonts w:eastAsia="Times New Roman" w:cs="Times New Roman"/>
            <w:lang w:val="en-US"/>
          </w:rPr>
          <w:delText xml:space="preserve">Table </w:delText>
        </w:r>
      </w:del>
      <w:ins w:id="405" w:author="Maria Myslina" w:date="2019-06-04T14:39:00Z">
        <w:r w:rsidR="003B7399">
          <w:rPr>
            <w:rFonts w:eastAsia="Times New Roman" w:cs="Times New Roman"/>
            <w:lang w:val="en-US"/>
          </w:rPr>
          <w:t>Table </w:t>
        </w:r>
      </w:ins>
      <w:del w:id="406" w:author="Maria Myslina" w:date="2019-06-04T15:30:00Z">
        <w:r w:rsidRPr="004A1823" w:rsidDel="00C95CB3">
          <w:rPr>
            <w:rFonts w:eastAsia="Times New Roman" w:cs="Times New Roman"/>
            <w:lang w:val="en-US"/>
          </w:rPr>
          <w:delText>N</w:delText>
        </w:r>
      </w:del>
      <w:ins w:id="407" w:author="Maria Myslina" w:date="2019-06-04T15:30:00Z">
        <w:r w:rsidR="00C95CB3">
          <w:rPr>
            <w:rFonts w:eastAsia="Times New Roman" w:cs="Times New Roman"/>
            <w:lang w:val="en-US"/>
          </w:rPr>
          <w:t>1</w:t>
        </w:r>
      </w:ins>
      <w:r w:rsidRPr="004A1823">
        <w:rPr>
          <w:rFonts w:eastAsia="Times New Roman" w:cs="Times New Roman"/>
          <w:lang w:val="en-US"/>
        </w:rPr>
        <w:t xml:space="preserve"> summarizes the data of this part of the experiment.</w:t>
      </w:r>
    </w:p>
    <w:p w14:paraId="51911482" w14:textId="465D5698" w:rsidR="00D74124" w:rsidRPr="004A1823" w:rsidDel="003B7399" w:rsidRDefault="001732C5" w:rsidP="003B7399">
      <w:pPr>
        <w:pStyle w:val="af6"/>
        <w:rPr>
          <w:del w:id="408" w:author="Maria Myslina" w:date="2019-06-04T14:36:00Z"/>
        </w:rPr>
        <w:pPrChange w:id="409" w:author="Maria Myslina" w:date="2019-06-04T14:35:00Z">
          <w:pPr>
            <w:ind w:firstLine="0"/>
          </w:pPr>
        </w:pPrChange>
      </w:pPr>
      <w:del w:id="410" w:author="Maria Myslina" w:date="2019-06-04T14:37:00Z">
        <w:r w:rsidRPr="004A1823" w:rsidDel="003B7399">
          <w:delText xml:space="preserve">Table </w:delText>
        </w:r>
      </w:del>
      <w:ins w:id="411" w:author="Maria Myslina" w:date="2019-06-04T14:39:00Z">
        <w:r w:rsidR="003B7399">
          <w:t>Table </w:t>
        </w:r>
      </w:ins>
      <w:del w:id="412" w:author="Maria Myslina" w:date="2019-06-04T15:30:00Z">
        <w:r w:rsidRPr="004A1823" w:rsidDel="00C95CB3">
          <w:delText>N</w:delText>
        </w:r>
      </w:del>
      <w:ins w:id="413" w:author="Maria Myslina" w:date="2019-06-04T15:30:00Z">
        <w:r w:rsidR="00C95CB3">
          <w:t>1</w:t>
        </w:r>
      </w:ins>
      <w:r w:rsidRPr="004A1823">
        <w:t>. Results of analysis of variance testing the differences in speech rates in</w:t>
      </w:r>
    </w:p>
    <w:p w14:paraId="45CC8F2D" w14:textId="7E630FB2" w:rsidR="00D74124" w:rsidRPr="004A1823" w:rsidRDefault="003B7399" w:rsidP="003B7399">
      <w:pPr>
        <w:pStyle w:val="af6"/>
        <w:pPrChange w:id="414" w:author="Maria Myslina" w:date="2019-06-04T14:35:00Z">
          <w:pPr>
            <w:ind w:firstLine="0"/>
          </w:pPr>
        </w:pPrChange>
      </w:pPr>
      <w:ins w:id="415" w:author="Maria Myslina" w:date="2019-06-04T14:36:00Z">
        <w:r w:rsidRPr="003B7399">
          <w:rPr>
            <w:rPrChange w:id="416" w:author="Maria Myslina" w:date="2019-06-04T14:36:00Z">
              <w:rPr>
                <w:lang w:val="ru-RU"/>
              </w:rPr>
            </w:rPrChange>
          </w:rPr>
          <w:t xml:space="preserve"> </w:t>
        </w:r>
      </w:ins>
      <w:r w:rsidR="001732C5" w:rsidRPr="004A1823">
        <w:t xml:space="preserve">different conversational situations for staff-participants </w:t>
      </w:r>
      <w:r w:rsidR="001732C5" w:rsidRPr="004A1823">
        <w:rPr>
          <w:rStyle w:val="ListLabel82"/>
          <w:rFonts w:eastAsia="DejaVu Sans"/>
        </w:rPr>
        <w:fldChar w:fldCharType="begin"/>
      </w:r>
      <w:r w:rsidR="001732C5" w:rsidRPr="004A1823">
        <w:rPr>
          <w:rStyle w:val="ListLabel82"/>
          <w:rFonts w:eastAsia="DejaVu Sans"/>
        </w:rPr>
        <w:instrText xml:space="preserve"> HYPERLINK "https://www.zotero.org/google-docs/?P0MIkW" \h </w:instrText>
      </w:r>
      <w:r w:rsidR="001732C5" w:rsidRPr="004A1823">
        <w:rPr>
          <w:rStyle w:val="ListLabel82"/>
          <w:rFonts w:eastAsia="DejaVu Sans"/>
        </w:rPr>
        <w:fldChar w:fldCharType="separate"/>
      </w:r>
      <w:r w:rsidR="001732C5" w:rsidRPr="004A1823">
        <w:rPr>
          <w:rStyle w:val="ListLabel82"/>
          <w:rFonts w:eastAsia="DejaVu Sans"/>
        </w:rPr>
        <w:t>(Goldman-Eisler, 1954, p. 98)</w:t>
      </w:r>
      <w:r w:rsidR="001732C5" w:rsidRPr="004A1823">
        <w:rPr>
          <w:rStyle w:val="ListLabel82"/>
          <w:rFonts w:eastAsia="DejaVu Sans"/>
        </w:rPr>
        <w:fldChar w:fldCharType="end"/>
      </w:r>
      <w:r w:rsidR="001732C5" w:rsidRPr="004A1823">
        <w:t>.</w:t>
      </w:r>
    </w:p>
    <w:tbl>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930"/>
        <w:gridCol w:w="1875"/>
        <w:gridCol w:w="1649"/>
        <w:gridCol w:w="1366"/>
        <w:gridCol w:w="1339"/>
        <w:gridCol w:w="1339"/>
      </w:tblGrid>
      <w:tr w:rsidR="00D74124" w:rsidRPr="004A1823" w14:paraId="445FD0F3" w14:textId="77777777">
        <w:tc>
          <w:tcPr>
            <w:tcW w:w="929" w:type="dxa"/>
            <w:tcBorders>
              <w:top w:val="single" w:sz="8" w:space="0" w:color="000000"/>
              <w:left w:val="single" w:sz="8" w:space="0" w:color="000000"/>
              <w:bottom w:val="single" w:sz="8" w:space="0" w:color="000000"/>
              <w:right w:val="single" w:sz="8" w:space="0" w:color="000000"/>
            </w:tcBorders>
            <w:shd w:val="clear" w:color="auto" w:fill="auto"/>
          </w:tcPr>
          <w:p w14:paraId="539D83EB" w14:textId="77777777" w:rsidR="00D74124" w:rsidRPr="004A1823" w:rsidRDefault="001732C5" w:rsidP="004A1823">
            <w:pPr>
              <w:ind w:firstLine="0"/>
              <w:rPr>
                <w:rFonts w:eastAsia="Times New Roman" w:cs="Times New Roman"/>
              </w:rPr>
            </w:pPr>
            <w:r w:rsidRPr="004A1823">
              <w:rPr>
                <w:rFonts w:eastAsia="Times New Roman" w:cs="Times New Roman"/>
              </w:rPr>
              <w:t>Subject</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5CDAAEA7" w14:textId="77777777" w:rsidR="00D74124" w:rsidRPr="004A1823" w:rsidRDefault="001732C5" w:rsidP="004A1823">
            <w:pPr>
              <w:ind w:firstLine="0"/>
              <w:rPr>
                <w:rFonts w:eastAsia="Times New Roman" w:cs="Times New Roman"/>
              </w:rPr>
            </w:pPr>
            <w:r w:rsidRPr="004A1823">
              <w:rPr>
                <w:rFonts w:eastAsia="Times New Roman" w:cs="Times New Roman"/>
              </w:rPr>
              <w:t>Conversation</w:t>
            </w:r>
          </w:p>
        </w:tc>
        <w:tc>
          <w:tcPr>
            <w:tcW w:w="1649" w:type="dxa"/>
            <w:tcBorders>
              <w:top w:val="single" w:sz="8" w:space="0" w:color="000000"/>
              <w:left w:val="single" w:sz="8" w:space="0" w:color="000000"/>
              <w:bottom w:val="single" w:sz="8" w:space="0" w:color="000000"/>
              <w:right w:val="single" w:sz="8" w:space="0" w:color="000000"/>
            </w:tcBorders>
            <w:shd w:val="clear" w:color="auto" w:fill="auto"/>
          </w:tcPr>
          <w:p w14:paraId="4C6B262B" w14:textId="77777777" w:rsidR="00D74124" w:rsidRPr="004A1823" w:rsidRDefault="001732C5" w:rsidP="004A1823">
            <w:pPr>
              <w:ind w:firstLine="0"/>
              <w:rPr>
                <w:rFonts w:eastAsia="Times New Roman" w:cs="Times New Roman"/>
              </w:rPr>
            </w:pPr>
            <w:r w:rsidRPr="004A1823">
              <w:rPr>
                <w:rFonts w:eastAsia="Times New Roman" w:cs="Times New Roman"/>
              </w:rPr>
              <w:t>Means</w:t>
            </w:r>
          </w:p>
        </w:tc>
        <w:tc>
          <w:tcPr>
            <w:tcW w:w="1366" w:type="dxa"/>
            <w:tcBorders>
              <w:top w:val="single" w:sz="8" w:space="0" w:color="000000"/>
              <w:left w:val="single" w:sz="8" w:space="0" w:color="000000"/>
              <w:bottom w:val="single" w:sz="8" w:space="0" w:color="000000"/>
              <w:right w:val="single" w:sz="8" w:space="0" w:color="000000"/>
            </w:tcBorders>
            <w:shd w:val="clear" w:color="auto" w:fill="auto"/>
          </w:tcPr>
          <w:p w14:paraId="45A40FDF" w14:textId="77777777" w:rsidR="00D74124" w:rsidRPr="004A1823" w:rsidRDefault="001732C5" w:rsidP="004A1823">
            <w:pPr>
              <w:ind w:firstLine="0"/>
              <w:rPr>
                <w:rFonts w:eastAsia="Times New Roman" w:cs="Times New Roman"/>
              </w:rPr>
            </w:pPr>
            <w:r w:rsidRPr="004A1823">
              <w:rPr>
                <w:rFonts w:eastAsia="Times New Roman" w:cs="Times New Roman"/>
              </w:rPr>
              <w:t>S.D.</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4201A618" w14:textId="6603A68B" w:rsidR="00D74124" w:rsidRPr="004A1823" w:rsidRDefault="001732C5" w:rsidP="004A1823">
            <w:pPr>
              <w:ind w:firstLine="0"/>
              <w:jc w:val="center"/>
              <w:rPr>
                <w:rFonts w:eastAsia="Times New Roman" w:cs="Times New Roman"/>
              </w:rPr>
            </w:pPr>
            <w:r w:rsidRPr="004A1823">
              <w:rPr>
                <w:rFonts w:eastAsia="Times New Roman" w:cs="Times New Roman"/>
              </w:rPr>
              <w:t>F</w:t>
            </w:r>
            <w:r w:rsidR="00E74B2F" w:rsidRPr="004A1823">
              <w:rPr>
                <w:rFonts w:eastAsia="Times New Roman" w:cs="Times New Roman"/>
                <w:lang w:val="en-US"/>
              </w:rPr>
              <w:t>-</w:t>
            </w:r>
            <w:r w:rsidRPr="004A1823">
              <w:rPr>
                <w:rFonts w:eastAsia="Times New Roman" w:cs="Times New Roman"/>
              </w:rPr>
              <w:t>ratio</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544DB684" w14:textId="77777777" w:rsidR="00D74124" w:rsidRPr="004A1823" w:rsidRDefault="001732C5" w:rsidP="004A1823">
            <w:pPr>
              <w:ind w:firstLine="0"/>
              <w:jc w:val="center"/>
              <w:rPr>
                <w:rFonts w:eastAsia="Times New Roman" w:cs="Times New Roman"/>
              </w:rPr>
            </w:pPr>
            <w:r w:rsidRPr="004A1823">
              <w:rPr>
                <w:rFonts w:eastAsia="Times New Roman" w:cs="Times New Roman"/>
              </w:rPr>
              <w:t>P</w:t>
            </w:r>
          </w:p>
        </w:tc>
      </w:tr>
      <w:tr w:rsidR="00D74124" w:rsidRPr="004A1823" w14:paraId="5901C701" w14:textId="77777777">
        <w:tc>
          <w:tcPr>
            <w:tcW w:w="929" w:type="dxa"/>
            <w:tcBorders>
              <w:top w:val="single" w:sz="8" w:space="0" w:color="000000"/>
              <w:left w:val="single" w:sz="8" w:space="0" w:color="000000"/>
              <w:bottom w:val="single" w:sz="8" w:space="0" w:color="000000"/>
              <w:right w:val="single" w:sz="8" w:space="0" w:color="000000"/>
            </w:tcBorders>
            <w:shd w:val="clear" w:color="auto" w:fill="auto"/>
          </w:tcPr>
          <w:p w14:paraId="2ADFE2CE" w14:textId="77777777" w:rsidR="00D74124" w:rsidRPr="004A1823" w:rsidRDefault="001732C5" w:rsidP="004A1823">
            <w:pPr>
              <w:ind w:firstLine="0"/>
              <w:jc w:val="center"/>
              <w:rPr>
                <w:rFonts w:eastAsia="Times New Roman" w:cs="Times New Roman"/>
              </w:rPr>
            </w:pPr>
            <w:r w:rsidRPr="004A1823">
              <w:rPr>
                <w:rFonts w:eastAsia="Times New Roman" w:cs="Times New Roman"/>
              </w:rPr>
              <w:t>A</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6A0CBB38"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B</w:t>
            </w:r>
            <w:r w:rsidRPr="004A1823">
              <w:rPr>
                <w:rFonts w:eastAsia="Times New Roman" w:cs="Times New Roman"/>
                <w:lang w:val="en-US"/>
              </w:rPr>
              <w:br/>
              <w:t>With C</w:t>
            </w:r>
            <w:r w:rsidRPr="004A1823">
              <w:rPr>
                <w:rFonts w:eastAsia="Times New Roman" w:cs="Times New Roman"/>
                <w:lang w:val="en-US"/>
              </w:rPr>
              <w:br/>
              <w:t>With D</w:t>
            </w:r>
            <w:r w:rsidRPr="004A1823">
              <w:rPr>
                <w:rFonts w:eastAsia="Times New Roman" w:cs="Times New Roman"/>
                <w:lang w:val="en-US"/>
              </w:rPr>
              <w:br/>
              <w:t>With B, C</w:t>
            </w:r>
            <w:r w:rsidRPr="004A1823">
              <w:rPr>
                <w:rFonts w:eastAsia="Times New Roman" w:cs="Times New Roman"/>
                <w:lang w:val="en-US"/>
              </w:rPr>
              <w:br/>
            </w:r>
            <w:r w:rsidRPr="004A1823">
              <w:rPr>
                <w:rFonts w:eastAsia="Times New Roman" w:cs="Times New Roman"/>
                <w:lang w:val="en-US"/>
              </w:rPr>
              <w:lastRenderedPageBreak/>
              <w:t>With B, C, D</w:t>
            </w:r>
          </w:p>
        </w:tc>
        <w:tc>
          <w:tcPr>
            <w:tcW w:w="1649" w:type="dxa"/>
            <w:tcBorders>
              <w:top w:val="single" w:sz="8" w:space="0" w:color="000000"/>
              <w:left w:val="single" w:sz="8" w:space="0" w:color="000000"/>
              <w:bottom w:val="single" w:sz="8" w:space="0" w:color="000000"/>
              <w:right w:val="single" w:sz="8" w:space="0" w:color="000000"/>
            </w:tcBorders>
            <w:shd w:val="clear" w:color="auto" w:fill="auto"/>
          </w:tcPr>
          <w:p w14:paraId="05775101"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216.7</w:t>
            </w:r>
          </w:p>
          <w:p w14:paraId="4D6B37EE" w14:textId="77777777" w:rsidR="00D74124" w:rsidRPr="004A1823" w:rsidRDefault="001732C5" w:rsidP="004A1823">
            <w:pPr>
              <w:ind w:firstLine="0"/>
              <w:rPr>
                <w:rFonts w:eastAsia="Times New Roman" w:cs="Times New Roman"/>
              </w:rPr>
            </w:pPr>
            <w:r w:rsidRPr="004A1823">
              <w:rPr>
                <w:rFonts w:eastAsia="Times New Roman" w:cs="Times New Roman"/>
              </w:rPr>
              <w:t>254.5</w:t>
            </w:r>
          </w:p>
          <w:p w14:paraId="254D7184" w14:textId="77777777" w:rsidR="00D74124" w:rsidRPr="004A1823" w:rsidRDefault="001732C5" w:rsidP="004A1823">
            <w:pPr>
              <w:ind w:firstLine="0"/>
              <w:rPr>
                <w:rFonts w:eastAsia="Times New Roman" w:cs="Times New Roman"/>
              </w:rPr>
            </w:pPr>
            <w:r w:rsidRPr="004A1823">
              <w:rPr>
                <w:rFonts w:eastAsia="Times New Roman" w:cs="Times New Roman"/>
              </w:rPr>
              <w:t>206.0</w:t>
            </w:r>
          </w:p>
          <w:p w14:paraId="27089671" w14:textId="77777777" w:rsidR="00D74124" w:rsidRPr="004A1823" w:rsidRDefault="001732C5" w:rsidP="004A1823">
            <w:pPr>
              <w:ind w:firstLine="0"/>
              <w:rPr>
                <w:rFonts w:eastAsia="Times New Roman" w:cs="Times New Roman"/>
              </w:rPr>
            </w:pPr>
            <w:r w:rsidRPr="004A1823">
              <w:rPr>
                <w:rFonts w:eastAsia="Times New Roman" w:cs="Times New Roman"/>
              </w:rPr>
              <w:t>209.5</w:t>
            </w:r>
          </w:p>
          <w:p w14:paraId="0F803D74"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244.8</w:t>
            </w:r>
          </w:p>
        </w:tc>
        <w:tc>
          <w:tcPr>
            <w:tcW w:w="1366" w:type="dxa"/>
            <w:tcBorders>
              <w:top w:val="single" w:sz="8" w:space="0" w:color="000000"/>
              <w:left w:val="single" w:sz="8" w:space="0" w:color="000000"/>
              <w:bottom w:val="single" w:sz="8" w:space="0" w:color="000000"/>
              <w:right w:val="single" w:sz="8" w:space="0" w:color="000000"/>
            </w:tcBorders>
            <w:shd w:val="clear" w:color="auto" w:fill="auto"/>
          </w:tcPr>
          <w:p w14:paraId="45C23ACC"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57.5</w:t>
            </w:r>
          </w:p>
          <w:p w14:paraId="47566BAA" w14:textId="77777777" w:rsidR="00D74124" w:rsidRPr="004A1823" w:rsidRDefault="001732C5" w:rsidP="004A1823">
            <w:pPr>
              <w:ind w:firstLine="0"/>
              <w:rPr>
                <w:rFonts w:eastAsia="Times New Roman" w:cs="Times New Roman"/>
              </w:rPr>
            </w:pPr>
            <w:r w:rsidRPr="004A1823">
              <w:rPr>
                <w:rFonts w:eastAsia="Times New Roman" w:cs="Times New Roman"/>
              </w:rPr>
              <w:t>58.3</w:t>
            </w:r>
          </w:p>
          <w:p w14:paraId="596D4481" w14:textId="77777777" w:rsidR="00D74124" w:rsidRPr="004A1823" w:rsidRDefault="001732C5" w:rsidP="004A1823">
            <w:pPr>
              <w:ind w:firstLine="0"/>
              <w:rPr>
                <w:rFonts w:eastAsia="Times New Roman" w:cs="Times New Roman"/>
              </w:rPr>
            </w:pPr>
            <w:r w:rsidRPr="004A1823">
              <w:rPr>
                <w:rFonts w:eastAsia="Times New Roman" w:cs="Times New Roman"/>
              </w:rPr>
              <w:t>80.4</w:t>
            </w:r>
          </w:p>
          <w:p w14:paraId="4FE9EA58" w14:textId="77777777" w:rsidR="00D74124" w:rsidRPr="004A1823" w:rsidRDefault="001732C5" w:rsidP="004A1823">
            <w:pPr>
              <w:ind w:firstLine="0"/>
              <w:rPr>
                <w:rFonts w:eastAsia="Times New Roman" w:cs="Times New Roman"/>
              </w:rPr>
            </w:pPr>
            <w:r w:rsidRPr="004A1823">
              <w:rPr>
                <w:rFonts w:eastAsia="Times New Roman" w:cs="Times New Roman"/>
              </w:rPr>
              <w:t>23.2</w:t>
            </w:r>
          </w:p>
          <w:p w14:paraId="5BD017DF"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24.4</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5930A10C" w14:textId="77777777" w:rsidR="00D74124" w:rsidRPr="004A1823" w:rsidRDefault="00D74124" w:rsidP="004A1823">
            <w:pPr>
              <w:ind w:firstLine="0"/>
              <w:jc w:val="center"/>
              <w:rPr>
                <w:rFonts w:eastAsia="Times New Roman" w:cs="Times New Roman"/>
              </w:rPr>
            </w:pPr>
          </w:p>
          <w:p w14:paraId="399F3DCC" w14:textId="77777777" w:rsidR="00D74124" w:rsidRPr="004A1823" w:rsidRDefault="00D74124" w:rsidP="004A1823">
            <w:pPr>
              <w:ind w:firstLine="0"/>
              <w:jc w:val="center"/>
              <w:rPr>
                <w:rFonts w:eastAsia="Times New Roman" w:cs="Times New Roman"/>
              </w:rPr>
            </w:pPr>
          </w:p>
          <w:p w14:paraId="2D129F4A" w14:textId="77777777" w:rsidR="00D74124" w:rsidRPr="004A1823" w:rsidRDefault="001732C5" w:rsidP="004A1823">
            <w:pPr>
              <w:ind w:firstLine="0"/>
              <w:jc w:val="center"/>
              <w:rPr>
                <w:rFonts w:eastAsia="Times New Roman" w:cs="Times New Roman"/>
              </w:rPr>
            </w:pPr>
            <w:r w:rsidRPr="004A1823">
              <w:rPr>
                <w:rFonts w:eastAsia="Times New Roman" w:cs="Times New Roman"/>
              </w:rPr>
              <w:t>4.8</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3E75AE1A" w14:textId="77777777" w:rsidR="00D74124" w:rsidRPr="004A1823" w:rsidRDefault="00D74124" w:rsidP="004A1823">
            <w:pPr>
              <w:ind w:firstLine="0"/>
              <w:jc w:val="center"/>
              <w:rPr>
                <w:rFonts w:eastAsia="Times New Roman" w:cs="Times New Roman"/>
              </w:rPr>
            </w:pPr>
          </w:p>
          <w:p w14:paraId="43A4FB94" w14:textId="77777777" w:rsidR="00D74124" w:rsidRPr="004A1823" w:rsidRDefault="00D74124" w:rsidP="004A1823">
            <w:pPr>
              <w:ind w:firstLine="0"/>
              <w:jc w:val="center"/>
              <w:rPr>
                <w:rFonts w:eastAsia="Times New Roman" w:cs="Times New Roman"/>
              </w:rPr>
            </w:pPr>
          </w:p>
          <w:p w14:paraId="2B543854" w14:textId="77777777" w:rsidR="00D74124" w:rsidRPr="004A1823" w:rsidRDefault="001732C5" w:rsidP="004A1823">
            <w:pPr>
              <w:ind w:firstLine="0"/>
              <w:jc w:val="center"/>
              <w:rPr>
                <w:rFonts w:eastAsia="Times New Roman" w:cs="Times New Roman"/>
              </w:rPr>
            </w:pPr>
            <w:r w:rsidRPr="004A1823">
              <w:rPr>
                <w:rFonts w:eastAsia="Times New Roman" w:cs="Times New Roman"/>
              </w:rPr>
              <w:t>0.01</w:t>
            </w:r>
          </w:p>
        </w:tc>
      </w:tr>
      <w:tr w:rsidR="00D74124" w:rsidRPr="004A1823" w14:paraId="4D2A6A95" w14:textId="77777777">
        <w:tc>
          <w:tcPr>
            <w:tcW w:w="929" w:type="dxa"/>
            <w:tcBorders>
              <w:top w:val="single" w:sz="8" w:space="0" w:color="000000"/>
              <w:left w:val="single" w:sz="8" w:space="0" w:color="000000"/>
              <w:bottom w:val="single" w:sz="8" w:space="0" w:color="000000"/>
              <w:right w:val="single" w:sz="8" w:space="0" w:color="000000"/>
            </w:tcBorders>
            <w:shd w:val="clear" w:color="auto" w:fill="auto"/>
          </w:tcPr>
          <w:p w14:paraId="343C5F0F" w14:textId="77777777" w:rsidR="00D74124" w:rsidRPr="004A1823" w:rsidRDefault="001732C5" w:rsidP="004A1823">
            <w:pPr>
              <w:ind w:firstLine="0"/>
              <w:jc w:val="center"/>
              <w:rPr>
                <w:rFonts w:eastAsia="Times New Roman" w:cs="Times New Roman"/>
              </w:rPr>
            </w:pPr>
            <w:r w:rsidRPr="004A1823">
              <w:rPr>
                <w:rFonts w:eastAsia="Times New Roman" w:cs="Times New Roman"/>
              </w:rPr>
              <w:t>B</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B17994B"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w:t>
            </w:r>
          </w:p>
          <w:p w14:paraId="236099BB"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C</w:t>
            </w:r>
          </w:p>
          <w:p w14:paraId="4BF6595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D</w:t>
            </w:r>
          </w:p>
          <w:p w14:paraId="44CE90EF"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 C</w:t>
            </w:r>
          </w:p>
          <w:p w14:paraId="439B065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 C, D</w:t>
            </w:r>
          </w:p>
        </w:tc>
        <w:tc>
          <w:tcPr>
            <w:tcW w:w="1649" w:type="dxa"/>
            <w:tcBorders>
              <w:top w:val="single" w:sz="8" w:space="0" w:color="000000"/>
              <w:left w:val="single" w:sz="8" w:space="0" w:color="000000"/>
              <w:bottom w:val="single" w:sz="8" w:space="0" w:color="000000"/>
              <w:right w:val="single" w:sz="8" w:space="0" w:color="000000"/>
            </w:tcBorders>
            <w:shd w:val="clear" w:color="auto" w:fill="auto"/>
          </w:tcPr>
          <w:p w14:paraId="2D4F8942" w14:textId="77777777" w:rsidR="00D74124" w:rsidRPr="004A1823" w:rsidRDefault="001732C5" w:rsidP="004A1823">
            <w:pPr>
              <w:ind w:firstLine="0"/>
              <w:rPr>
                <w:rFonts w:eastAsia="Times New Roman" w:cs="Times New Roman"/>
              </w:rPr>
            </w:pPr>
            <w:r w:rsidRPr="004A1823">
              <w:rPr>
                <w:rFonts w:eastAsia="Times New Roman" w:cs="Times New Roman"/>
              </w:rPr>
              <w:t>206.1</w:t>
            </w:r>
          </w:p>
          <w:p w14:paraId="5F51654B" w14:textId="77777777" w:rsidR="00D74124" w:rsidRPr="004A1823" w:rsidRDefault="001732C5" w:rsidP="004A1823">
            <w:pPr>
              <w:ind w:firstLine="0"/>
              <w:rPr>
                <w:rFonts w:eastAsia="Times New Roman" w:cs="Times New Roman"/>
              </w:rPr>
            </w:pPr>
            <w:r w:rsidRPr="004A1823">
              <w:rPr>
                <w:rFonts w:eastAsia="Times New Roman" w:cs="Times New Roman"/>
              </w:rPr>
              <w:t>193.8</w:t>
            </w:r>
          </w:p>
          <w:p w14:paraId="50A7D08D" w14:textId="77777777" w:rsidR="00D74124" w:rsidRPr="004A1823" w:rsidRDefault="001732C5" w:rsidP="004A1823">
            <w:pPr>
              <w:ind w:firstLine="0"/>
              <w:rPr>
                <w:rFonts w:eastAsia="Times New Roman" w:cs="Times New Roman"/>
              </w:rPr>
            </w:pPr>
            <w:r w:rsidRPr="004A1823">
              <w:rPr>
                <w:rFonts w:eastAsia="Times New Roman" w:cs="Times New Roman"/>
              </w:rPr>
              <w:t>252.2</w:t>
            </w:r>
          </w:p>
          <w:p w14:paraId="50F8970D" w14:textId="77777777" w:rsidR="00D74124" w:rsidRPr="004A1823" w:rsidRDefault="001732C5" w:rsidP="004A1823">
            <w:pPr>
              <w:ind w:firstLine="0"/>
              <w:rPr>
                <w:rFonts w:eastAsia="Times New Roman" w:cs="Times New Roman"/>
              </w:rPr>
            </w:pPr>
            <w:r w:rsidRPr="004A1823">
              <w:rPr>
                <w:rFonts w:eastAsia="Times New Roman" w:cs="Times New Roman"/>
              </w:rPr>
              <w:t>237.2</w:t>
            </w:r>
          </w:p>
          <w:p w14:paraId="6BC7A1CA" w14:textId="77777777" w:rsidR="00D74124" w:rsidRPr="004A1823" w:rsidRDefault="001732C5" w:rsidP="004A1823">
            <w:pPr>
              <w:ind w:firstLine="0"/>
              <w:rPr>
                <w:rFonts w:eastAsia="Times New Roman" w:cs="Times New Roman"/>
              </w:rPr>
            </w:pPr>
            <w:r w:rsidRPr="004A1823">
              <w:rPr>
                <w:rFonts w:eastAsia="Times New Roman" w:cs="Times New Roman"/>
              </w:rPr>
              <w:t>275.7</w:t>
            </w:r>
          </w:p>
        </w:tc>
        <w:tc>
          <w:tcPr>
            <w:tcW w:w="1366" w:type="dxa"/>
            <w:tcBorders>
              <w:top w:val="single" w:sz="8" w:space="0" w:color="000000"/>
              <w:left w:val="single" w:sz="8" w:space="0" w:color="000000"/>
              <w:bottom w:val="single" w:sz="8" w:space="0" w:color="000000"/>
              <w:right w:val="single" w:sz="8" w:space="0" w:color="000000"/>
            </w:tcBorders>
            <w:shd w:val="clear" w:color="auto" w:fill="auto"/>
          </w:tcPr>
          <w:p w14:paraId="6496BAF1" w14:textId="77777777" w:rsidR="00D74124" w:rsidRPr="004A1823" w:rsidRDefault="001732C5" w:rsidP="004A1823">
            <w:pPr>
              <w:ind w:firstLine="0"/>
              <w:rPr>
                <w:rFonts w:eastAsia="Times New Roman" w:cs="Times New Roman"/>
              </w:rPr>
            </w:pPr>
            <w:r w:rsidRPr="004A1823">
              <w:rPr>
                <w:rFonts w:eastAsia="Times New Roman" w:cs="Times New Roman"/>
              </w:rPr>
              <w:t>31.3</w:t>
            </w:r>
          </w:p>
          <w:p w14:paraId="058E936F" w14:textId="77777777" w:rsidR="00D74124" w:rsidRPr="004A1823" w:rsidRDefault="001732C5" w:rsidP="004A1823">
            <w:pPr>
              <w:ind w:firstLine="0"/>
              <w:rPr>
                <w:rFonts w:eastAsia="Times New Roman" w:cs="Times New Roman"/>
              </w:rPr>
            </w:pPr>
            <w:r w:rsidRPr="004A1823">
              <w:rPr>
                <w:rFonts w:eastAsia="Times New Roman" w:cs="Times New Roman"/>
              </w:rPr>
              <w:t>36.5</w:t>
            </w:r>
          </w:p>
          <w:p w14:paraId="49BAC1AC" w14:textId="77777777" w:rsidR="00D74124" w:rsidRPr="004A1823" w:rsidRDefault="001732C5" w:rsidP="004A1823">
            <w:pPr>
              <w:ind w:firstLine="0"/>
              <w:rPr>
                <w:rFonts w:eastAsia="Times New Roman" w:cs="Times New Roman"/>
              </w:rPr>
            </w:pPr>
            <w:r w:rsidRPr="004A1823">
              <w:rPr>
                <w:rFonts w:eastAsia="Times New Roman" w:cs="Times New Roman"/>
              </w:rPr>
              <w:t>56.9</w:t>
            </w:r>
          </w:p>
          <w:p w14:paraId="1CA4ADBE" w14:textId="77777777" w:rsidR="00D74124" w:rsidRPr="004A1823" w:rsidRDefault="001732C5" w:rsidP="004A1823">
            <w:pPr>
              <w:ind w:firstLine="0"/>
              <w:rPr>
                <w:rFonts w:eastAsia="Times New Roman" w:cs="Times New Roman"/>
              </w:rPr>
            </w:pPr>
            <w:r w:rsidRPr="004A1823">
              <w:rPr>
                <w:rFonts w:eastAsia="Times New Roman" w:cs="Times New Roman"/>
              </w:rPr>
              <w:t>52.5</w:t>
            </w:r>
          </w:p>
          <w:p w14:paraId="74AA05B9" w14:textId="77777777" w:rsidR="00D74124" w:rsidRPr="004A1823" w:rsidRDefault="001732C5" w:rsidP="004A1823">
            <w:pPr>
              <w:ind w:firstLine="0"/>
              <w:rPr>
                <w:rFonts w:eastAsia="Times New Roman" w:cs="Times New Roman"/>
              </w:rPr>
            </w:pPr>
            <w:r w:rsidRPr="004A1823">
              <w:rPr>
                <w:rFonts w:eastAsia="Times New Roman" w:cs="Times New Roman"/>
              </w:rPr>
              <w:t>42.9</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39AA70C9" w14:textId="77777777" w:rsidR="00D74124" w:rsidRPr="004A1823" w:rsidRDefault="00D74124" w:rsidP="004A1823">
            <w:pPr>
              <w:ind w:firstLine="0"/>
              <w:jc w:val="center"/>
              <w:rPr>
                <w:rFonts w:eastAsia="Times New Roman" w:cs="Times New Roman"/>
              </w:rPr>
            </w:pPr>
          </w:p>
          <w:p w14:paraId="5AB59C1F" w14:textId="77777777" w:rsidR="00D74124" w:rsidRPr="004A1823" w:rsidRDefault="00D74124" w:rsidP="004A1823">
            <w:pPr>
              <w:ind w:firstLine="0"/>
              <w:jc w:val="center"/>
              <w:rPr>
                <w:rFonts w:eastAsia="Times New Roman" w:cs="Times New Roman"/>
              </w:rPr>
            </w:pPr>
          </w:p>
          <w:p w14:paraId="04332795" w14:textId="77777777" w:rsidR="00D74124" w:rsidRPr="004A1823" w:rsidRDefault="001732C5" w:rsidP="004A1823">
            <w:pPr>
              <w:ind w:firstLine="0"/>
              <w:jc w:val="center"/>
              <w:rPr>
                <w:rFonts w:eastAsia="Times New Roman" w:cs="Times New Roman"/>
              </w:rPr>
            </w:pPr>
            <w:r w:rsidRPr="004A1823">
              <w:rPr>
                <w:rFonts w:eastAsia="Times New Roman" w:cs="Times New Roman"/>
              </w:rPr>
              <w:t>16.3</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39823C32" w14:textId="77777777" w:rsidR="00D74124" w:rsidRPr="004A1823" w:rsidRDefault="00D74124" w:rsidP="004A1823">
            <w:pPr>
              <w:ind w:firstLine="0"/>
              <w:jc w:val="center"/>
              <w:rPr>
                <w:rFonts w:eastAsia="Times New Roman" w:cs="Times New Roman"/>
              </w:rPr>
            </w:pPr>
          </w:p>
          <w:p w14:paraId="544C256D" w14:textId="77777777" w:rsidR="00D74124" w:rsidRPr="004A1823" w:rsidRDefault="00D74124" w:rsidP="004A1823">
            <w:pPr>
              <w:ind w:firstLine="0"/>
              <w:jc w:val="center"/>
              <w:rPr>
                <w:rFonts w:eastAsia="Times New Roman" w:cs="Times New Roman"/>
              </w:rPr>
            </w:pPr>
          </w:p>
          <w:p w14:paraId="0844A995" w14:textId="77777777" w:rsidR="00D74124" w:rsidRPr="004A1823" w:rsidRDefault="001732C5" w:rsidP="004A1823">
            <w:pPr>
              <w:ind w:firstLine="0"/>
              <w:jc w:val="center"/>
              <w:rPr>
                <w:rFonts w:eastAsia="Times New Roman" w:cs="Times New Roman"/>
              </w:rPr>
            </w:pPr>
            <w:r w:rsidRPr="004A1823">
              <w:rPr>
                <w:rFonts w:eastAsia="Times New Roman" w:cs="Times New Roman"/>
              </w:rPr>
              <w:t>0.001</w:t>
            </w:r>
          </w:p>
        </w:tc>
      </w:tr>
      <w:tr w:rsidR="00D74124" w:rsidRPr="004A1823" w14:paraId="0BFD1F15" w14:textId="77777777">
        <w:tc>
          <w:tcPr>
            <w:tcW w:w="929" w:type="dxa"/>
            <w:tcBorders>
              <w:top w:val="single" w:sz="8" w:space="0" w:color="000000"/>
              <w:left w:val="single" w:sz="8" w:space="0" w:color="000000"/>
              <w:bottom w:val="single" w:sz="8" w:space="0" w:color="000000"/>
              <w:right w:val="single" w:sz="8" w:space="0" w:color="000000"/>
            </w:tcBorders>
            <w:shd w:val="clear" w:color="auto" w:fill="auto"/>
          </w:tcPr>
          <w:p w14:paraId="6F47AB78" w14:textId="77777777" w:rsidR="00D74124" w:rsidRPr="004A1823" w:rsidRDefault="001732C5" w:rsidP="004A1823">
            <w:pPr>
              <w:ind w:firstLine="0"/>
              <w:jc w:val="center"/>
              <w:rPr>
                <w:rFonts w:eastAsia="Times New Roman" w:cs="Times New Roman"/>
              </w:rPr>
            </w:pPr>
            <w:r w:rsidRPr="004A1823">
              <w:rPr>
                <w:rFonts w:eastAsia="Times New Roman" w:cs="Times New Roman"/>
              </w:rPr>
              <w:t>C</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2B8A1687"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w:t>
            </w:r>
          </w:p>
          <w:p w14:paraId="6B8EFD4D"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B</w:t>
            </w:r>
          </w:p>
          <w:p w14:paraId="67985F04"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D</w:t>
            </w:r>
          </w:p>
          <w:p w14:paraId="5B8219F5"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 B</w:t>
            </w:r>
          </w:p>
          <w:p w14:paraId="292AAF5C"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 B, D</w:t>
            </w:r>
          </w:p>
        </w:tc>
        <w:tc>
          <w:tcPr>
            <w:tcW w:w="1649" w:type="dxa"/>
            <w:tcBorders>
              <w:top w:val="single" w:sz="8" w:space="0" w:color="000000"/>
              <w:left w:val="single" w:sz="8" w:space="0" w:color="000000"/>
              <w:bottom w:val="single" w:sz="8" w:space="0" w:color="000000"/>
              <w:right w:val="single" w:sz="8" w:space="0" w:color="000000"/>
            </w:tcBorders>
            <w:shd w:val="clear" w:color="auto" w:fill="auto"/>
          </w:tcPr>
          <w:p w14:paraId="659630B7" w14:textId="77777777" w:rsidR="00D74124" w:rsidRPr="004A1823" w:rsidRDefault="001732C5" w:rsidP="004A1823">
            <w:pPr>
              <w:ind w:firstLine="0"/>
              <w:rPr>
                <w:rFonts w:eastAsia="Times New Roman" w:cs="Times New Roman"/>
              </w:rPr>
            </w:pPr>
            <w:r w:rsidRPr="004A1823">
              <w:rPr>
                <w:rFonts w:eastAsia="Times New Roman" w:cs="Times New Roman"/>
              </w:rPr>
              <w:t>181.0</w:t>
            </w:r>
          </w:p>
          <w:p w14:paraId="4DD7C395" w14:textId="77777777" w:rsidR="00D74124" w:rsidRPr="004A1823" w:rsidRDefault="001732C5" w:rsidP="004A1823">
            <w:pPr>
              <w:ind w:firstLine="0"/>
              <w:rPr>
                <w:rFonts w:eastAsia="Times New Roman" w:cs="Times New Roman"/>
              </w:rPr>
            </w:pPr>
            <w:r w:rsidRPr="004A1823">
              <w:rPr>
                <w:rFonts w:eastAsia="Times New Roman" w:cs="Times New Roman"/>
              </w:rPr>
              <w:t>186.6</w:t>
            </w:r>
          </w:p>
          <w:p w14:paraId="69770291" w14:textId="77777777" w:rsidR="00D74124" w:rsidRPr="004A1823" w:rsidRDefault="001732C5" w:rsidP="004A1823">
            <w:pPr>
              <w:ind w:firstLine="0"/>
              <w:rPr>
                <w:rFonts w:eastAsia="Times New Roman" w:cs="Times New Roman"/>
              </w:rPr>
            </w:pPr>
            <w:r w:rsidRPr="004A1823">
              <w:rPr>
                <w:rFonts w:eastAsia="Times New Roman" w:cs="Times New Roman"/>
              </w:rPr>
              <w:t>187.5</w:t>
            </w:r>
          </w:p>
          <w:p w14:paraId="15AA73E8" w14:textId="77777777" w:rsidR="00D74124" w:rsidRPr="004A1823" w:rsidRDefault="001732C5" w:rsidP="004A1823">
            <w:pPr>
              <w:ind w:firstLine="0"/>
              <w:rPr>
                <w:rFonts w:eastAsia="Times New Roman" w:cs="Times New Roman"/>
              </w:rPr>
            </w:pPr>
            <w:r w:rsidRPr="004A1823">
              <w:rPr>
                <w:rFonts w:eastAsia="Times New Roman" w:cs="Times New Roman"/>
              </w:rPr>
              <w:t>206.2</w:t>
            </w:r>
          </w:p>
          <w:p w14:paraId="472D4F17" w14:textId="77777777" w:rsidR="00D74124" w:rsidRPr="004A1823" w:rsidRDefault="001732C5" w:rsidP="004A1823">
            <w:pPr>
              <w:ind w:firstLine="0"/>
              <w:rPr>
                <w:rFonts w:eastAsia="Times New Roman" w:cs="Times New Roman"/>
              </w:rPr>
            </w:pPr>
            <w:r w:rsidRPr="004A1823">
              <w:rPr>
                <w:rFonts w:eastAsia="Times New Roman" w:cs="Times New Roman"/>
              </w:rPr>
              <w:t>214.5</w:t>
            </w:r>
          </w:p>
        </w:tc>
        <w:tc>
          <w:tcPr>
            <w:tcW w:w="1366" w:type="dxa"/>
            <w:tcBorders>
              <w:top w:val="single" w:sz="8" w:space="0" w:color="000000"/>
              <w:left w:val="single" w:sz="8" w:space="0" w:color="000000"/>
              <w:bottom w:val="single" w:sz="8" w:space="0" w:color="000000"/>
              <w:right w:val="single" w:sz="8" w:space="0" w:color="000000"/>
            </w:tcBorders>
            <w:shd w:val="clear" w:color="auto" w:fill="auto"/>
          </w:tcPr>
          <w:p w14:paraId="30400DF5" w14:textId="77777777" w:rsidR="00D74124" w:rsidRPr="004A1823" w:rsidRDefault="001732C5" w:rsidP="004A1823">
            <w:pPr>
              <w:ind w:firstLine="0"/>
              <w:rPr>
                <w:rFonts w:eastAsia="Times New Roman" w:cs="Times New Roman"/>
              </w:rPr>
            </w:pPr>
            <w:r w:rsidRPr="004A1823">
              <w:rPr>
                <w:rFonts w:eastAsia="Times New Roman" w:cs="Times New Roman"/>
              </w:rPr>
              <w:t>46.1</w:t>
            </w:r>
          </w:p>
          <w:p w14:paraId="2464395C" w14:textId="77777777" w:rsidR="00D74124" w:rsidRPr="004A1823" w:rsidRDefault="001732C5" w:rsidP="004A1823">
            <w:pPr>
              <w:ind w:firstLine="0"/>
              <w:rPr>
                <w:rFonts w:eastAsia="Times New Roman" w:cs="Times New Roman"/>
              </w:rPr>
            </w:pPr>
            <w:r w:rsidRPr="004A1823">
              <w:rPr>
                <w:rFonts w:eastAsia="Times New Roman" w:cs="Times New Roman"/>
              </w:rPr>
              <w:t>29.1</w:t>
            </w:r>
          </w:p>
          <w:p w14:paraId="33F95198" w14:textId="77777777" w:rsidR="00D74124" w:rsidRPr="004A1823" w:rsidRDefault="001732C5" w:rsidP="004A1823">
            <w:pPr>
              <w:ind w:firstLine="0"/>
              <w:rPr>
                <w:rFonts w:eastAsia="Times New Roman" w:cs="Times New Roman"/>
              </w:rPr>
            </w:pPr>
            <w:r w:rsidRPr="004A1823">
              <w:rPr>
                <w:rFonts w:eastAsia="Times New Roman" w:cs="Times New Roman"/>
              </w:rPr>
              <w:t>48.5</w:t>
            </w:r>
          </w:p>
          <w:p w14:paraId="7EBBFF85" w14:textId="77777777" w:rsidR="00D74124" w:rsidRPr="004A1823" w:rsidRDefault="001732C5" w:rsidP="004A1823">
            <w:pPr>
              <w:ind w:firstLine="0"/>
              <w:rPr>
                <w:rFonts w:eastAsia="Times New Roman" w:cs="Times New Roman"/>
              </w:rPr>
            </w:pPr>
            <w:r w:rsidRPr="004A1823">
              <w:rPr>
                <w:rFonts w:eastAsia="Times New Roman" w:cs="Times New Roman"/>
              </w:rPr>
              <w:t>96.4</w:t>
            </w:r>
          </w:p>
          <w:p w14:paraId="0D468037" w14:textId="77777777" w:rsidR="00D74124" w:rsidRPr="004A1823" w:rsidRDefault="001732C5" w:rsidP="004A1823">
            <w:pPr>
              <w:ind w:firstLine="0"/>
              <w:rPr>
                <w:rFonts w:eastAsia="Times New Roman" w:cs="Times New Roman"/>
              </w:rPr>
            </w:pPr>
            <w:r w:rsidRPr="004A1823">
              <w:rPr>
                <w:rFonts w:eastAsia="Times New Roman" w:cs="Times New Roman"/>
              </w:rPr>
              <w:t>39.6</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64B16ADC" w14:textId="77777777" w:rsidR="00D74124" w:rsidRPr="004A1823" w:rsidRDefault="00D74124" w:rsidP="004A1823">
            <w:pPr>
              <w:ind w:firstLine="0"/>
              <w:jc w:val="center"/>
              <w:rPr>
                <w:rFonts w:eastAsia="Times New Roman" w:cs="Times New Roman"/>
              </w:rPr>
            </w:pPr>
          </w:p>
          <w:p w14:paraId="055D728F" w14:textId="77777777" w:rsidR="00D74124" w:rsidRPr="004A1823" w:rsidRDefault="00D74124" w:rsidP="004A1823">
            <w:pPr>
              <w:ind w:firstLine="0"/>
              <w:jc w:val="center"/>
              <w:rPr>
                <w:rFonts w:eastAsia="Times New Roman" w:cs="Times New Roman"/>
              </w:rPr>
            </w:pPr>
          </w:p>
          <w:p w14:paraId="6D009C5B" w14:textId="77777777" w:rsidR="00D74124" w:rsidRPr="004A1823" w:rsidRDefault="001732C5" w:rsidP="004A1823">
            <w:pPr>
              <w:ind w:firstLine="0"/>
              <w:jc w:val="center"/>
              <w:rPr>
                <w:rFonts w:eastAsia="Times New Roman" w:cs="Times New Roman"/>
              </w:rPr>
            </w:pPr>
            <w:r w:rsidRPr="004A1823">
              <w:rPr>
                <w:rFonts w:eastAsia="Times New Roman" w:cs="Times New Roman"/>
              </w:rPr>
              <w:t>1.5</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4B7B490B" w14:textId="77777777" w:rsidR="00D74124" w:rsidRPr="004A1823" w:rsidRDefault="00D74124" w:rsidP="004A1823">
            <w:pPr>
              <w:ind w:firstLine="0"/>
              <w:jc w:val="center"/>
              <w:rPr>
                <w:rFonts w:eastAsia="Times New Roman" w:cs="Times New Roman"/>
              </w:rPr>
            </w:pPr>
          </w:p>
          <w:p w14:paraId="53ADF9BF" w14:textId="77777777" w:rsidR="00D74124" w:rsidRPr="004A1823" w:rsidRDefault="00D74124" w:rsidP="004A1823">
            <w:pPr>
              <w:ind w:firstLine="0"/>
              <w:jc w:val="center"/>
              <w:rPr>
                <w:rFonts w:eastAsia="Times New Roman" w:cs="Times New Roman"/>
              </w:rPr>
            </w:pPr>
          </w:p>
          <w:p w14:paraId="5452EA8E" w14:textId="77777777" w:rsidR="00D74124" w:rsidRPr="004A1823" w:rsidRDefault="001732C5" w:rsidP="004A1823">
            <w:pPr>
              <w:ind w:firstLine="0"/>
              <w:jc w:val="center"/>
              <w:rPr>
                <w:rFonts w:eastAsia="Times New Roman" w:cs="Times New Roman"/>
              </w:rPr>
            </w:pPr>
            <w:r w:rsidRPr="004A1823">
              <w:rPr>
                <w:rFonts w:eastAsia="Times New Roman" w:cs="Times New Roman"/>
              </w:rPr>
              <w:t>N.S.</w:t>
            </w:r>
          </w:p>
        </w:tc>
      </w:tr>
      <w:tr w:rsidR="00D74124" w:rsidRPr="004A1823" w14:paraId="73CF52D8" w14:textId="77777777">
        <w:tc>
          <w:tcPr>
            <w:tcW w:w="929" w:type="dxa"/>
            <w:tcBorders>
              <w:top w:val="single" w:sz="8" w:space="0" w:color="000000"/>
              <w:left w:val="single" w:sz="8" w:space="0" w:color="000000"/>
              <w:bottom w:val="single" w:sz="8" w:space="0" w:color="000000"/>
              <w:right w:val="single" w:sz="8" w:space="0" w:color="000000"/>
            </w:tcBorders>
            <w:shd w:val="clear" w:color="auto" w:fill="auto"/>
          </w:tcPr>
          <w:p w14:paraId="089E25C6" w14:textId="77777777" w:rsidR="00D74124" w:rsidRPr="004A1823" w:rsidRDefault="001732C5" w:rsidP="004A1823">
            <w:pPr>
              <w:ind w:firstLine="0"/>
              <w:jc w:val="center"/>
              <w:rPr>
                <w:rFonts w:eastAsia="Times New Roman" w:cs="Times New Roman"/>
              </w:rPr>
            </w:pPr>
            <w:r w:rsidRPr="004A1823">
              <w:rPr>
                <w:rFonts w:eastAsia="Times New Roman" w:cs="Times New Roman"/>
              </w:rPr>
              <w:t>D</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361BD8CC"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A</w:t>
            </w:r>
          </w:p>
          <w:p w14:paraId="6558E8F7"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B</w:t>
            </w:r>
          </w:p>
          <w:p w14:paraId="1EEE4A4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With C</w:t>
            </w:r>
          </w:p>
          <w:p w14:paraId="36A4A458" w14:textId="77777777" w:rsidR="00D74124" w:rsidRPr="004A1823" w:rsidRDefault="001732C5" w:rsidP="004A1823">
            <w:pPr>
              <w:ind w:firstLine="0"/>
              <w:rPr>
                <w:rFonts w:eastAsia="Times New Roman" w:cs="Times New Roman"/>
              </w:rPr>
            </w:pPr>
            <w:r w:rsidRPr="004A1823">
              <w:rPr>
                <w:rFonts w:eastAsia="Times New Roman" w:cs="Times New Roman"/>
              </w:rPr>
              <w:t>With A, B, C</w:t>
            </w:r>
          </w:p>
        </w:tc>
        <w:tc>
          <w:tcPr>
            <w:tcW w:w="1649" w:type="dxa"/>
            <w:tcBorders>
              <w:top w:val="single" w:sz="8" w:space="0" w:color="000000"/>
              <w:left w:val="single" w:sz="8" w:space="0" w:color="000000"/>
              <w:bottom w:val="single" w:sz="8" w:space="0" w:color="000000"/>
              <w:right w:val="single" w:sz="8" w:space="0" w:color="000000"/>
            </w:tcBorders>
            <w:shd w:val="clear" w:color="auto" w:fill="auto"/>
          </w:tcPr>
          <w:p w14:paraId="654184EE" w14:textId="77777777" w:rsidR="00D74124" w:rsidRPr="004A1823" w:rsidRDefault="001732C5" w:rsidP="004A1823">
            <w:pPr>
              <w:ind w:firstLine="0"/>
              <w:rPr>
                <w:rFonts w:eastAsia="Times New Roman" w:cs="Times New Roman"/>
              </w:rPr>
            </w:pPr>
            <w:r w:rsidRPr="004A1823">
              <w:rPr>
                <w:rFonts w:eastAsia="Times New Roman" w:cs="Times New Roman"/>
              </w:rPr>
              <w:t>244.8</w:t>
            </w:r>
          </w:p>
          <w:p w14:paraId="1D958ACF" w14:textId="77777777" w:rsidR="00D74124" w:rsidRPr="004A1823" w:rsidRDefault="001732C5" w:rsidP="004A1823">
            <w:pPr>
              <w:ind w:firstLine="0"/>
              <w:rPr>
                <w:rFonts w:eastAsia="Times New Roman" w:cs="Times New Roman"/>
              </w:rPr>
            </w:pPr>
            <w:r w:rsidRPr="004A1823">
              <w:rPr>
                <w:rFonts w:eastAsia="Times New Roman" w:cs="Times New Roman"/>
              </w:rPr>
              <w:t>273.0</w:t>
            </w:r>
          </w:p>
          <w:p w14:paraId="0CFAF3B4" w14:textId="77777777" w:rsidR="00D74124" w:rsidRPr="004A1823" w:rsidRDefault="001732C5" w:rsidP="004A1823">
            <w:pPr>
              <w:ind w:firstLine="0"/>
              <w:rPr>
                <w:rFonts w:eastAsia="Times New Roman" w:cs="Times New Roman"/>
              </w:rPr>
            </w:pPr>
            <w:r w:rsidRPr="004A1823">
              <w:rPr>
                <w:rFonts w:eastAsia="Times New Roman" w:cs="Times New Roman"/>
              </w:rPr>
              <w:t>272.7</w:t>
            </w:r>
          </w:p>
          <w:p w14:paraId="12640554" w14:textId="77777777" w:rsidR="00D74124" w:rsidRPr="004A1823" w:rsidRDefault="001732C5" w:rsidP="004A1823">
            <w:pPr>
              <w:ind w:firstLine="0"/>
              <w:rPr>
                <w:rFonts w:eastAsia="Times New Roman" w:cs="Times New Roman"/>
              </w:rPr>
            </w:pPr>
            <w:r w:rsidRPr="004A1823">
              <w:rPr>
                <w:rFonts w:eastAsia="Times New Roman" w:cs="Times New Roman"/>
              </w:rPr>
              <w:t>274.1</w:t>
            </w:r>
          </w:p>
        </w:tc>
        <w:tc>
          <w:tcPr>
            <w:tcW w:w="1366" w:type="dxa"/>
            <w:tcBorders>
              <w:top w:val="single" w:sz="8" w:space="0" w:color="000000"/>
              <w:left w:val="single" w:sz="8" w:space="0" w:color="000000"/>
              <w:bottom w:val="single" w:sz="8" w:space="0" w:color="000000"/>
              <w:right w:val="single" w:sz="8" w:space="0" w:color="000000"/>
            </w:tcBorders>
            <w:shd w:val="clear" w:color="auto" w:fill="auto"/>
          </w:tcPr>
          <w:p w14:paraId="222D1F31" w14:textId="77777777" w:rsidR="00D74124" w:rsidRPr="004A1823" w:rsidRDefault="001732C5" w:rsidP="004A1823">
            <w:pPr>
              <w:ind w:firstLine="0"/>
              <w:rPr>
                <w:rFonts w:eastAsia="Times New Roman" w:cs="Times New Roman"/>
              </w:rPr>
            </w:pPr>
            <w:r w:rsidRPr="004A1823">
              <w:rPr>
                <w:rFonts w:eastAsia="Times New Roman" w:cs="Times New Roman"/>
              </w:rPr>
              <w:t>52.1</w:t>
            </w:r>
          </w:p>
          <w:p w14:paraId="38124CB4" w14:textId="77777777" w:rsidR="00D74124" w:rsidRPr="004A1823" w:rsidRDefault="001732C5" w:rsidP="004A1823">
            <w:pPr>
              <w:ind w:firstLine="0"/>
              <w:rPr>
                <w:rFonts w:eastAsia="Times New Roman" w:cs="Times New Roman"/>
              </w:rPr>
            </w:pPr>
            <w:r w:rsidRPr="004A1823">
              <w:rPr>
                <w:rFonts w:eastAsia="Times New Roman" w:cs="Times New Roman"/>
              </w:rPr>
              <w:t>44.3</w:t>
            </w:r>
          </w:p>
          <w:p w14:paraId="31156E2F" w14:textId="77777777" w:rsidR="00D74124" w:rsidRPr="004A1823" w:rsidRDefault="001732C5" w:rsidP="004A1823">
            <w:pPr>
              <w:ind w:firstLine="0"/>
              <w:rPr>
                <w:rFonts w:eastAsia="Times New Roman" w:cs="Times New Roman"/>
              </w:rPr>
            </w:pPr>
            <w:r w:rsidRPr="004A1823">
              <w:rPr>
                <w:rFonts w:eastAsia="Times New Roman" w:cs="Times New Roman"/>
              </w:rPr>
              <w:t>37.3</w:t>
            </w:r>
          </w:p>
          <w:p w14:paraId="1E30BDEB" w14:textId="77777777" w:rsidR="00D74124" w:rsidRPr="004A1823" w:rsidRDefault="001732C5" w:rsidP="004A1823">
            <w:pPr>
              <w:ind w:firstLine="0"/>
              <w:rPr>
                <w:rFonts w:eastAsia="Times New Roman" w:cs="Times New Roman"/>
              </w:rPr>
            </w:pPr>
            <w:r w:rsidRPr="004A1823">
              <w:rPr>
                <w:rFonts w:eastAsia="Times New Roman" w:cs="Times New Roman"/>
              </w:rPr>
              <w:t>41.3</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4EF2A6BA" w14:textId="77777777" w:rsidR="00D74124" w:rsidRPr="004A1823" w:rsidRDefault="00D74124" w:rsidP="004A1823">
            <w:pPr>
              <w:ind w:firstLine="0"/>
              <w:jc w:val="center"/>
              <w:rPr>
                <w:rFonts w:eastAsia="Times New Roman" w:cs="Times New Roman"/>
              </w:rPr>
            </w:pPr>
          </w:p>
          <w:p w14:paraId="4DF31CEA" w14:textId="77777777" w:rsidR="00D74124" w:rsidRPr="004A1823" w:rsidRDefault="001732C5" w:rsidP="004A1823">
            <w:pPr>
              <w:ind w:firstLine="0"/>
              <w:jc w:val="center"/>
              <w:rPr>
                <w:rFonts w:eastAsia="Times New Roman" w:cs="Times New Roman"/>
              </w:rPr>
            </w:pPr>
            <w:r w:rsidRPr="004A1823">
              <w:rPr>
                <w:rFonts w:eastAsia="Times New Roman" w:cs="Times New Roman"/>
              </w:rPr>
              <w:t>3.18</w:t>
            </w:r>
          </w:p>
        </w:tc>
        <w:tc>
          <w:tcPr>
            <w:tcW w:w="1339" w:type="dxa"/>
            <w:tcBorders>
              <w:top w:val="single" w:sz="8" w:space="0" w:color="000000"/>
              <w:left w:val="single" w:sz="8" w:space="0" w:color="000000"/>
              <w:bottom w:val="single" w:sz="8" w:space="0" w:color="000000"/>
              <w:right w:val="single" w:sz="8" w:space="0" w:color="000000"/>
            </w:tcBorders>
            <w:shd w:val="clear" w:color="auto" w:fill="auto"/>
          </w:tcPr>
          <w:p w14:paraId="02A913B4" w14:textId="77777777" w:rsidR="00D74124" w:rsidRPr="004A1823" w:rsidRDefault="00D74124" w:rsidP="004A1823">
            <w:pPr>
              <w:ind w:firstLine="0"/>
              <w:jc w:val="center"/>
              <w:rPr>
                <w:rFonts w:eastAsia="Times New Roman" w:cs="Times New Roman"/>
              </w:rPr>
            </w:pPr>
          </w:p>
          <w:p w14:paraId="2B6599F0" w14:textId="77777777" w:rsidR="00D74124" w:rsidRPr="004A1823" w:rsidRDefault="001732C5" w:rsidP="004A1823">
            <w:pPr>
              <w:ind w:firstLine="0"/>
              <w:jc w:val="center"/>
              <w:rPr>
                <w:rFonts w:eastAsia="Times New Roman" w:cs="Times New Roman"/>
              </w:rPr>
            </w:pPr>
            <w:r w:rsidRPr="004A1823">
              <w:rPr>
                <w:rFonts w:eastAsia="Times New Roman" w:cs="Times New Roman"/>
              </w:rPr>
              <w:t>0.05</w:t>
            </w:r>
          </w:p>
        </w:tc>
      </w:tr>
    </w:tbl>
    <w:p w14:paraId="73AA2453" w14:textId="77777777" w:rsidR="00D74124" w:rsidRPr="004A1823" w:rsidRDefault="00D74124" w:rsidP="004A1823">
      <w:pPr>
        <w:rPr>
          <w:rFonts w:eastAsia="Times New Roman" w:cs="Times New Roman"/>
        </w:rPr>
      </w:pPr>
    </w:p>
    <w:p w14:paraId="614067BB" w14:textId="2CAF02F7" w:rsidR="00D74124" w:rsidRPr="004A1823" w:rsidDel="003B7399" w:rsidRDefault="00D74124" w:rsidP="004A1823">
      <w:pPr>
        <w:rPr>
          <w:del w:id="417" w:author="Maria Myslina" w:date="2019-06-04T14:42:00Z"/>
          <w:rFonts w:eastAsia="Times New Roman" w:cs="Times New Roman"/>
        </w:rPr>
      </w:pPr>
    </w:p>
    <w:p w14:paraId="7ED85A34" w14:textId="35190D58" w:rsidR="00D74124" w:rsidRPr="004A1823" w:rsidRDefault="001732C5" w:rsidP="004A1823">
      <w:pPr>
        <w:rPr>
          <w:rFonts w:cs="Times New Roman"/>
          <w:lang w:val="en-US"/>
        </w:rPr>
      </w:pPr>
      <w:r w:rsidRPr="004A1823">
        <w:rPr>
          <w:rFonts w:eastAsia="Times New Roman" w:cs="Times New Roman"/>
          <w:lang w:val="en-US"/>
        </w:rPr>
        <w:t xml:space="preserve">Miller, Grosjean, and Lomanto </w:t>
      </w:r>
      <w:hyperlink r:id="rId25">
        <w:r w:rsidRPr="004A1823">
          <w:rPr>
            <w:rStyle w:val="ListLabel82"/>
            <w:rFonts w:eastAsia="DejaVu Sans"/>
            <w:lang w:val="en-US"/>
          </w:rPr>
          <w:t>(1984)</w:t>
        </w:r>
      </w:hyperlink>
      <w:r w:rsidRPr="004A1823">
        <w:rPr>
          <w:rFonts w:eastAsia="Times New Roman" w:cs="Times New Roman"/>
          <w:lang w:val="en-US"/>
        </w:rPr>
        <w:t xml:space="preserve"> showed that speech rate variations at the intra-speaker level are significant even if we look at a single speech event both within and across speakers. They have studied 30 people, who were participants of ‘The World at One’ BBC programme. The average standard deviation for the speakers’ average syllable duration was 67 ms with an average of 216 ms, which results in the variation of 31%. During the analysis of single question response, they have also found a considerable variation: the average difference in rate between fastest and slowest run</w:t>
      </w:r>
      <w:r w:rsidR="00EE6FCD" w:rsidRPr="004A1823">
        <w:rPr>
          <w:rStyle w:val="af1"/>
          <w:rFonts w:eastAsia="Times New Roman" w:cs="Times New Roman"/>
          <w:lang w:val="en-US"/>
        </w:rPr>
        <w:footnoteReference w:id="2"/>
      </w:r>
      <w:r w:rsidRPr="004A1823">
        <w:rPr>
          <w:rFonts w:eastAsia="Times New Roman" w:cs="Times New Roman"/>
          <w:lang w:val="en-US"/>
        </w:rPr>
        <w:t xml:space="preserve"> in a single response was 309 ms for the speaker with the highest variation and 169 ms for the speaker with the lowest variation. On the other hand, Grosjean </w:t>
      </w:r>
      <w:hyperlink r:id="rId26">
        <w:r w:rsidRPr="004A1823">
          <w:rPr>
            <w:rStyle w:val="ListLabel82"/>
            <w:rFonts w:eastAsia="DejaVu Sans"/>
            <w:lang w:val="en-US"/>
          </w:rPr>
          <w:t>(1980)</w:t>
        </w:r>
      </w:hyperlink>
      <w:r w:rsidRPr="004A1823">
        <w:rPr>
          <w:rFonts w:eastAsia="Times New Roman" w:cs="Times New Roman"/>
          <w:lang w:val="en-US"/>
        </w:rPr>
        <w:t xml:space="preserve"> in his early study detected almost no variance at the intra-speaker level: the rate across individual participant was nearly constant.</w:t>
      </w:r>
    </w:p>
    <w:p w14:paraId="4D0984F6" w14:textId="65D17138" w:rsidR="00D74124" w:rsidRPr="004A1823" w:rsidRDefault="001732C5" w:rsidP="004A1823">
      <w:pPr>
        <w:ind w:firstLine="720"/>
        <w:rPr>
          <w:rFonts w:cs="Times New Roman"/>
          <w:lang w:val="en-US"/>
        </w:rPr>
      </w:pPr>
      <w:r w:rsidRPr="004A1823">
        <w:rPr>
          <w:rFonts w:eastAsia="Times New Roman" w:cs="Times New Roman"/>
          <w:lang w:val="en-US"/>
        </w:rPr>
        <w:t xml:space="preserve">In subsequent studies, researchers tried to find out how </w:t>
      </w:r>
      <w:ins w:id="420" w:author="Maria Myslina" w:date="2019-06-04T16:56:00Z">
        <w:r w:rsidR="009D2D5C">
          <w:rPr>
            <w:rFonts w:eastAsia="Times New Roman" w:cs="Times New Roman"/>
            <w:lang w:val="en-US"/>
          </w:rPr>
          <w:t xml:space="preserve">the </w:t>
        </w:r>
      </w:ins>
      <w:r w:rsidRPr="004A1823">
        <w:rPr>
          <w:rFonts w:eastAsia="Times New Roman" w:cs="Times New Roman"/>
          <w:lang w:val="en-US"/>
        </w:rPr>
        <w:t xml:space="preserve">speech rate </w:t>
      </w:r>
      <w:r w:rsidR="00EC4337" w:rsidRPr="004A1823">
        <w:rPr>
          <w:rFonts w:eastAsia="Times New Roman" w:cs="Times New Roman"/>
          <w:lang w:val="en-US"/>
        </w:rPr>
        <w:t>relates to</w:t>
      </w:r>
      <w:r w:rsidRPr="004A1823">
        <w:rPr>
          <w:rFonts w:eastAsia="Times New Roman" w:cs="Times New Roman"/>
          <w:lang w:val="en-US"/>
        </w:rPr>
        <w:t xml:space="preserve"> </w:t>
      </w:r>
      <w:r w:rsidRPr="004A1823">
        <w:rPr>
          <w:rFonts w:eastAsia="Times New Roman" w:cs="Times New Roman"/>
          <w:lang w:val="en-US"/>
        </w:rPr>
        <w:lastRenderedPageBreak/>
        <w:t xml:space="preserve">the syntagmatic division of a sentence, but the results were also controversial. For example, Deese </w:t>
      </w:r>
      <w:hyperlink r:id="rId27">
        <w:r w:rsidRPr="004A1823">
          <w:rPr>
            <w:rStyle w:val="ListLabel82"/>
            <w:rFonts w:eastAsia="DejaVu Sans"/>
            <w:lang w:val="en-US"/>
          </w:rPr>
          <w:t>(1984)</w:t>
        </w:r>
      </w:hyperlink>
      <w:r w:rsidRPr="004A1823">
        <w:rPr>
          <w:rFonts w:eastAsia="Times New Roman" w:cs="Times New Roman"/>
          <w:lang w:val="en-US"/>
        </w:rPr>
        <w:t xml:space="preserve">, reported that the average speech rate of conversational speech is from 5 to 6 syllables per second and that speakers tend to speed up by the end of an utterance. </w:t>
      </w:r>
    </w:p>
    <w:p w14:paraId="013EA5D1" w14:textId="5AB08955" w:rsidR="00D74124" w:rsidRPr="004A1823" w:rsidRDefault="001732C5" w:rsidP="004A1823">
      <w:pPr>
        <w:ind w:firstLine="720"/>
        <w:rPr>
          <w:rFonts w:cs="Times New Roman"/>
          <w:lang w:val="en-US"/>
        </w:rPr>
      </w:pPr>
      <w:r w:rsidRPr="004A1823">
        <w:rPr>
          <w:rFonts w:eastAsia="Times New Roman" w:cs="Times New Roman"/>
          <w:lang w:val="en-US"/>
        </w:rPr>
        <w:t xml:space="preserve">By contrast, Yuan, Lieberman, and Cieri </w:t>
      </w:r>
      <w:hyperlink r:id="rId28">
        <w:r w:rsidRPr="004A1823">
          <w:rPr>
            <w:rStyle w:val="ListLabel82"/>
            <w:rFonts w:eastAsia="DejaVu Sans"/>
            <w:lang w:val="en-US"/>
          </w:rPr>
          <w:t>(2006)</w:t>
        </w:r>
      </w:hyperlink>
      <w:r w:rsidRPr="004A1823">
        <w:rPr>
          <w:rFonts w:eastAsia="Times New Roman" w:cs="Times New Roman"/>
          <w:lang w:val="en-US"/>
        </w:rPr>
        <w:t xml:space="preserve"> showed that speakers tend to slow down by the end of an utterance, that is, the last word is the slowest in an utterance. In this study, corpora of telephone conversations of English and Chinese were used. The analysis was performed only for sentences consisting of 12 or words or less. The results are summarized in </w:t>
      </w:r>
      <w:del w:id="421" w:author="Maria Myslina" w:date="2019-06-04T14:37:00Z">
        <w:r w:rsidRPr="004A1823" w:rsidDel="003B7399">
          <w:rPr>
            <w:rFonts w:cs="Times New Roman"/>
            <w:lang w:val="en-US"/>
          </w:rPr>
          <w:delText xml:space="preserve">Plot </w:delText>
        </w:r>
      </w:del>
      <w:ins w:id="422" w:author="Maria Myslina" w:date="2019-06-04T14:38:00Z">
        <w:r w:rsidR="003B7399">
          <w:rPr>
            <w:rFonts w:cs="Times New Roman"/>
            <w:lang w:val="en-US"/>
          </w:rPr>
          <w:t>Plot </w:t>
        </w:r>
      </w:ins>
      <w:ins w:id="423" w:author="Maria Myslina" w:date="2019-06-04T15:28:00Z">
        <w:r w:rsidR="00B536D1">
          <w:rPr>
            <w:rFonts w:eastAsia="Times New Roman" w:cs="Times New Roman"/>
            <w:lang w:val="en-US"/>
          </w:rPr>
          <w:t>1</w:t>
        </w:r>
      </w:ins>
      <w:del w:id="424" w:author="Maria Myslina" w:date="2019-06-04T15:28:00Z">
        <w:r w:rsidRPr="004A1823" w:rsidDel="00B536D1">
          <w:rPr>
            <w:rFonts w:eastAsia="Times New Roman" w:cs="Times New Roman"/>
            <w:lang w:val="en-US"/>
          </w:rPr>
          <w:delText>N</w:delText>
        </w:r>
      </w:del>
      <w:r w:rsidRPr="004A1823">
        <w:rPr>
          <w:rFonts w:eastAsia="Times New Roman" w:cs="Times New Roman"/>
          <w:lang w:val="en-US"/>
        </w:rPr>
        <w:t>.</w:t>
      </w:r>
    </w:p>
    <w:p w14:paraId="5B6BEB3C" w14:textId="668044D4" w:rsidR="00D74124" w:rsidRPr="004A1823" w:rsidRDefault="001732C5" w:rsidP="003B7399">
      <w:pPr>
        <w:pStyle w:val="af6"/>
        <w:pPrChange w:id="425" w:author="Maria Myslina" w:date="2019-06-04T14:42:00Z">
          <w:pPr>
            <w:ind w:firstLine="0"/>
          </w:pPr>
        </w:pPrChange>
      </w:pPr>
      <w:del w:id="426" w:author="Maria Myslina" w:date="2019-06-04T14:37:00Z">
        <w:r w:rsidRPr="004A1823" w:rsidDel="003B7399">
          <w:delText xml:space="preserve">Plot </w:delText>
        </w:r>
      </w:del>
      <w:ins w:id="427" w:author="Maria Myslina" w:date="2019-06-04T14:38:00Z">
        <w:r w:rsidR="003B7399">
          <w:t>Plot </w:t>
        </w:r>
      </w:ins>
      <w:del w:id="428" w:author="Maria Myslina" w:date="2019-06-04T15:28:00Z">
        <w:r w:rsidRPr="004A1823" w:rsidDel="00B536D1">
          <w:delText>N</w:delText>
        </w:r>
      </w:del>
      <w:ins w:id="429" w:author="Maria Myslina" w:date="2019-06-04T15:28:00Z">
        <w:r w:rsidR="00B536D1">
          <w:t>1</w:t>
        </w:r>
      </w:ins>
      <w:r w:rsidRPr="004A1823">
        <w:t xml:space="preserve">. Mean word duration by its position in a sentence </w:t>
      </w:r>
      <w:r w:rsidRPr="004A1823">
        <w:rPr>
          <w:rStyle w:val="ListLabel82"/>
          <w:rFonts w:eastAsia="DejaVu Sans"/>
        </w:rPr>
        <w:fldChar w:fldCharType="begin"/>
      </w:r>
      <w:r w:rsidRPr="004A1823">
        <w:rPr>
          <w:rStyle w:val="ListLabel82"/>
          <w:rFonts w:eastAsia="DejaVu Sans"/>
        </w:rPr>
        <w:instrText xml:space="preserve"> HYPERLINK "https://www.zotero.org/google-docs/?5LcjHk" \h </w:instrText>
      </w:r>
      <w:r w:rsidRPr="004A1823">
        <w:rPr>
          <w:rStyle w:val="ListLabel82"/>
          <w:rFonts w:eastAsia="DejaVu Sans"/>
        </w:rPr>
        <w:fldChar w:fldCharType="separate"/>
      </w:r>
      <w:r w:rsidRPr="004A1823">
        <w:rPr>
          <w:rStyle w:val="ListLabel82"/>
          <w:rFonts w:eastAsia="DejaVu Sans"/>
        </w:rPr>
        <w:t>(Yuan et al., 2006, p. 2)</w:t>
      </w:r>
      <w:r w:rsidRPr="004A1823">
        <w:rPr>
          <w:rStyle w:val="ListLabel82"/>
          <w:rFonts w:eastAsia="DejaVu Sans"/>
        </w:rPr>
        <w:fldChar w:fldCharType="end"/>
      </w:r>
      <w:r w:rsidRPr="004A1823">
        <w:t>.</w:t>
      </w:r>
    </w:p>
    <w:p w14:paraId="562C525C" w14:textId="77777777" w:rsidR="00D74124" w:rsidRPr="004A1823" w:rsidRDefault="001732C5" w:rsidP="004A1823">
      <w:pPr>
        <w:ind w:firstLine="720"/>
        <w:rPr>
          <w:rFonts w:eastAsia="Times New Roman" w:cs="Times New Roman"/>
        </w:rPr>
      </w:pPr>
      <w:r w:rsidRPr="004A1823">
        <w:rPr>
          <w:rFonts w:cs="Times New Roman"/>
          <w:noProof/>
        </w:rPr>
        <w:drawing>
          <wp:inline distT="0" distB="0" distL="0" distR="0" wp14:anchorId="2C586BEC" wp14:editId="5730FF6B">
            <wp:extent cx="3429000" cy="3175635"/>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pic:cNvPicPr>
                      <a:picLocks noChangeAspect="1" noChangeArrowheads="1"/>
                    </pic:cNvPicPr>
                  </pic:nvPicPr>
                  <pic:blipFill>
                    <a:blip r:embed="rId29"/>
                    <a:srcRect t="7138" r="24924"/>
                    <a:stretch>
                      <a:fillRect/>
                    </a:stretch>
                  </pic:blipFill>
                  <pic:spPr bwMode="auto">
                    <a:xfrm>
                      <a:off x="0" y="0"/>
                      <a:ext cx="3429000" cy="3175635"/>
                    </a:xfrm>
                    <a:prstGeom prst="rect">
                      <a:avLst/>
                    </a:prstGeom>
                  </pic:spPr>
                </pic:pic>
              </a:graphicData>
            </a:graphic>
          </wp:inline>
        </w:drawing>
      </w:r>
    </w:p>
    <w:p w14:paraId="7D60787F" w14:textId="77777777" w:rsidR="00D74124" w:rsidRPr="004A1823" w:rsidRDefault="00D74124" w:rsidP="004A1823">
      <w:pPr>
        <w:ind w:firstLine="720"/>
        <w:rPr>
          <w:rFonts w:eastAsia="Times New Roman" w:cs="Times New Roman"/>
        </w:rPr>
      </w:pPr>
    </w:p>
    <w:p w14:paraId="78FBA19C" w14:textId="33580F94" w:rsidR="00D74124" w:rsidRPr="004A1823" w:rsidRDefault="001732C5" w:rsidP="004A1823">
      <w:pPr>
        <w:ind w:firstLine="720"/>
        <w:rPr>
          <w:rFonts w:cs="Times New Roman"/>
          <w:lang w:val="en-US"/>
        </w:rPr>
      </w:pPr>
      <w:r w:rsidRPr="004A1823">
        <w:rPr>
          <w:rFonts w:eastAsia="Times New Roman" w:cs="Times New Roman"/>
          <w:lang w:val="en-US"/>
        </w:rPr>
        <w:t xml:space="preserve">So, why are the results so conflicting? The reason may lie in the methodological differences in evaluating the intra-speaker speech rate. The first difference, called ‘the window effect,’ is the choice of the domain within which speech rate variations will be calculated </w:t>
      </w:r>
      <w:hyperlink r:id="rId30">
        <w:r w:rsidRPr="004A1823">
          <w:rPr>
            <w:rStyle w:val="ListLabel82"/>
            <w:rFonts w:eastAsia="DejaVu Sans"/>
            <w:lang w:val="en-US"/>
          </w:rPr>
          <w:t>(Cedergren &amp; Perreault, 1994, p. 1087)</w:t>
        </w:r>
      </w:hyperlink>
      <w:r w:rsidRPr="004A1823">
        <w:rPr>
          <w:rFonts w:eastAsia="Times New Roman" w:cs="Times New Roman"/>
          <w:lang w:val="en-US"/>
        </w:rPr>
        <w:t xml:space="preserve">. For example, in </w:t>
      </w:r>
      <w:hyperlink r:id="rId31">
        <w:r w:rsidRPr="004A1823">
          <w:rPr>
            <w:rStyle w:val="ListLabel82"/>
            <w:rFonts w:eastAsia="DejaVu Sans"/>
            <w:lang w:val="en-US"/>
          </w:rPr>
          <w:t>(Miller et al., 1984, p. 222)</w:t>
        </w:r>
      </w:hyperlink>
      <w:r w:rsidRPr="004A1823">
        <w:rPr>
          <w:rFonts w:eastAsia="Times New Roman" w:cs="Times New Roman"/>
          <w:lang w:val="en-US"/>
        </w:rPr>
        <w:t xml:space="preserve"> it was argued, that ‘articulation rate typically has been measured over large stretches of speech, such that the local variation characterized by the peaks and troughs … is neutralized.’ That is, the longer speech unit is estimated, the slighter variation in speech rate will be observed because we will compare the average values of </w:t>
      </w:r>
      <w:r w:rsidRPr="004A1823">
        <w:rPr>
          <w:rFonts w:eastAsia="Times New Roman" w:cs="Times New Roman"/>
          <w:lang w:val="en-US"/>
        </w:rPr>
        <w:lastRenderedPageBreak/>
        <w:t xml:space="preserve">long utterances and local deviations will be missed there. However, the authors assert that even if they </w:t>
      </w:r>
      <w:r w:rsidR="0047302F" w:rsidRPr="004A1823">
        <w:rPr>
          <w:rFonts w:eastAsia="Times New Roman" w:cs="Times New Roman"/>
          <w:lang w:val="en-US"/>
        </w:rPr>
        <w:t>analyse</w:t>
      </w:r>
      <w:r w:rsidRPr="004A1823">
        <w:rPr>
          <w:rFonts w:eastAsia="Times New Roman" w:cs="Times New Roman"/>
          <w:lang w:val="en-US"/>
        </w:rPr>
        <w:t xml:space="preserve"> an entire run of pause-free speech, the speech articulation tempo steel varies considerably </w:t>
      </w:r>
      <w:hyperlink r:id="rId32">
        <w:r w:rsidRPr="004A1823">
          <w:rPr>
            <w:rStyle w:val="ListLabel82"/>
            <w:rFonts w:eastAsia="DejaVu Sans"/>
            <w:lang w:val="en-US"/>
          </w:rPr>
          <w:t>(Miller et al., 1984, p. 222)</w:t>
        </w:r>
      </w:hyperlink>
      <w:r w:rsidRPr="004A1823">
        <w:rPr>
          <w:rFonts w:eastAsia="Times New Roman" w:cs="Times New Roman"/>
          <w:lang w:val="en-US"/>
        </w:rPr>
        <w:t>. The experiment details were described above.</w:t>
      </w:r>
    </w:p>
    <w:p w14:paraId="6873D914"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In </w:t>
      </w:r>
      <w:hyperlink r:id="rId33">
        <w:r w:rsidRPr="004A1823">
          <w:rPr>
            <w:rStyle w:val="ListLabel82"/>
            <w:rFonts w:eastAsia="DejaVu Sans"/>
            <w:lang w:val="en-US"/>
          </w:rPr>
          <w:t>(Cedergren &amp; Perreault, 1994)</w:t>
        </w:r>
      </w:hyperlink>
      <w:r w:rsidRPr="004A1823">
        <w:rPr>
          <w:rFonts w:eastAsia="Times New Roman" w:cs="Times New Roman"/>
          <w:lang w:val="en-US"/>
        </w:rPr>
        <w:t xml:space="preserve"> it is suggested to use syllable timing (one syllable pronunciation time) to constraint this issue, but here we will face the problem of syllable division: duration of syllables will depend on a set of rules we choose for syllables division. </w:t>
      </w:r>
    </w:p>
    <w:p w14:paraId="3F5BB466"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For example, for the Russian language, there are several theories of syllable division. The most recognized one is the sonoristic theory of syllables based on acoustic criteria. With reference to the Russian language, it was developed by Avanesov </w:t>
      </w:r>
      <w:hyperlink r:id="rId34">
        <w:r w:rsidRPr="004A1823">
          <w:rPr>
            <w:rStyle w:val="ListLabel82"/>
            <w:rFonts w:eastAsia="DejaVu Sans"/>
            <w:lang w:val="en-US"/>
          </w:rPr>
          <w:t>(1956)</w:t>
        </w:r>
      </w:hyperlink>
      <w:r w:rsidRPr="004A1823">
        <w:rPr>
          <w:rFonts w:eastAsia="Times New Roman" w:cs="Times New Roman"/>
          <w:lang w:val="en-US"/>
        </w:rPr>
        <w:t xml:space="preserve">. But there also other theories, such as Scherba’s stress-based theory </w:t>
      </w:r>
      <w:hyperlink r:id="rId35">
        <w:r w:rsidRPr="004A1823">
          <w:rPr>
            <w:rStyle w:val="ListLabel82"/>
            <w:rFonts w:eastAsia="DejaVu Sans"/>
            <w:lang w:val="en-US"/>
          </w:rPr>
          <w:t>(Zinder &amp; Maslov, 1982)</w:t>
        </w:r>
      </w:hyperlink>
      <w:r w:rsidRPr="004A1823">
        <w:rPr>
          <w:rFonts w:eastAsia="Times New Roman" w:cs="Times New Roman"/>
          <w:lang w:val="en-US"/>
        </w:rPr>
        <w:t xml:space="preserve"> and sometimes they provide different results, which means that the syllable structure of a word depends on the theory we choose.</w:t>
      </w:r>
    </w:p>
    <w:p w14:paraId="3C24889E"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Finally, it is also possible to base the speech rate calculation on the number of sounds pronounced in a period of time, as was suggested in </w:t>
      </w:r>
      <w:hyperlink r:id="rId36">
        <w:r w:rsidRPr="004A1823">
          <w:rPr>
            <w:rStyle w:val="ListLabel82"/>
            <w:rFonts w:eastAsia="DejaVu Sans"/>
            <w:lang w:val="en-US"/>
          </w:rPr>
          <w:t>(Roach, 1998)</w:t>
        </w:r>
      </w:hyperlink>
      <w:r w:rsidRPr="004A1823">
        <w:rPr>
          <w:rFonts w:eastAsia="Times New Roman" w:cs="Times New Roman"/>
          <w:lang w:val="en-US"/>
        </w:rPr>
        <w:t xml:space="preserve">. Explaining this idea, he claims, that languages with simple syllable structure (such as Japanese) can fit more syllables in a time period than languages with complex syllable structure (such as English or Polish), so while compared, the former will be treated as faster as the later as slower. So, if we compare the number of sounds, we will avoid this issue. But the author immediately says, that ‘the faster we speak, the more sounds we leave out’ </w:t>
      </w:r>
      <w:hyperlink r:id="rId37">
        <w:r w:rsidRPr="004A1823">
          <w:rPr>
            <w:rStyle w:val="ListLabel82"/>
            <w:rFonts w:eastAsia="DejaVu Sans"/>
            <w:lang w:val="en-US"/>
          </w:rPr>
          <w:t>(Roach, 1998, p. 152)</w:t>
        </w:r>
      </w:hyperlink>
      <w:r w:rsidRPr="004A1823">
        <w:rPr>
          <w:rFonts w:eastAsia="Times New Roman" w:cs="Times New Roman"/>
          <w:lang w:val="en-US"/>
        </w:rPr>
        <w:t xml:space="preserve">. The omission of sound segments is known to reach 20-22% </w:t>
      </w:r>
      <w:hyperlink r:id="rId38">
        <w:r w:rsidRPr="004A1823">
          <w:rPr>
            <w:rStyle w:val="ListLabel82"/>
            <w:rFonts w:eastAsia="DejaVu Sans"/>
            <w:lang w:val="en-US"/>
          </w:rPr>
          <w:t>(Greenberg, 1999; Johnson, 2004)</w:t>
        </w:r>
      </w:hyperlink>
      <w:r w:rsidRPr="004A1823">
        <w:rPr>
          <w:rFonts w:eastAsia="Times New Roman" w:cs="Times New Roman"/>
          <w:lang w:val="en-US"/>
        </w:rPr>
        <w:t xml:space="preserve">, while syllable omission, by different estimations, fluctuates from 1% </w:t>
      </w:r>
      <w:hyperlink r:id="rId39">
        <w:r w:rsidRPr="004A1823">
          <w:rPr>
            <w:rStyle w:val="ListLabel82"/>
            <w:rFonts w:eastAsia="DejaVu Sans"/>
            <w:lang w:val="en-US"/>
          </w:rPr>
          <w:t>(Greenberg, 1999)</w:t>
        </w:r>
      </w:hyperlink>
      <w:r w:rsidRPr="004A1823">
        <w:rPr>
          <w:rFonts w:eastAsia="Times New Roman" w:cs="Times New Roman"/>
          <w:lang w:val="en-US"/>
        </w:rPr>
        <w:t xml:space="preserve"> to 5.1% </w:t>
      </w:r>
      <w:hyperlink r:id="rId40">
        <w:r w:rsidRPr="004A1823">
          <w:rPr>
            <w:rStyle w:val="ListLabel82"/>
            <w:rFonts w:eastAsia="DejaVu Sans"/>
            <w:lang w:val="en-US"/>
          </w:rPr>
          <w:t>(Johnson, 2004)</w:t>
        </w:r>
      </w:hyperlink>
      <w:r w:rsidRPr="004A1823">
        <w:rPr>
          <w:rFonts w:eastAsia="Times New Roman" w:cs="Times New Roman"/>
          <w:lang w:val="en-US"/>
        </w:rPr>
        <w:t xml:space="preserve">, which is appreciably lower. </w:t>
      </w:r>
    </w:p>
    <w:p w14:paraId="6099EDE3"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The second methodological difference that may give rise to mixed results is the so-called ‘measurement issue.’ This term describes the difference in approaches to what is exactly considered a variation in speech rate. For example, we can calculate an average syllable duration over a stretch of speech </w:t>
      </w:r>
      <w:hyperlink r:id="rId41">
        <w:r w:rsidRPr="004A1823">
          <w:rPr>
            <w:rStyle w:val="ListLabel82"/>
            <w:rFonts w:eastAsia="DejaVu Sans"/>
            <w:lang w:val="en-US"/>
          </w:rPr>
          <w:t>(as, for example, in Crystal &amp; House, 1990</w:t>
        </w:r>
      </w:hyperlink>
      <w:r w:rsidRPr="004A1823">
        <w:rPr>
          <w:rFonts w:eastAsia="Times New Roman" w:cs="Times New Roman"/>
          <w:lang w:val="en-US"/>
        </w:rPr>
        <w:t xml:space="preserve">), or we can build a language model and then calculate the difference between the predicted and the observed speech rates </w:t>
      </w:r>
      <w:hyperlink r:id="rId42">
        <w:r w:rsidRPr="004A1823">
          <w:rPr>
            <w:rStyle w:val="ListLabel82"/>
            <w:rFonts w:eastAsia="DejaVu Sans"/>
            <w:lang w:val="en-US"/>
          </w:rPr>
          <w:t>(as in Campbell, 1992)</w:t>
        </w:r>
      </w:hyperlink>
      <w:r w:rsidRPr="004A1823">
        <w:rPr>
          <w:rFonts w:eastAsia="Times New Roman" w:cs="Times New Roman"/>
          <w:lang w:val="en-US"/>
        </w:rPr>
        <w:t xml:space="preserve">, or we can encode the speech rate effects by computing a tempo adjustment metric </w:t>
      </w:r>
      <w:hyperlink r:id="rId43">
        <w:r w:rsidRPr="004A1823">
          <w:rPr>
            <w:rStyle w:val="ListLabel82"/>
            <w:rFonts w:eastAsia="DejaVu Sans"/>
            <w:lang w:val="en-US"/>
          </w:rPr>
          <w:t xml:space="preserve">(as in Van Santen, 1992; </w:t>
        </w:r>
        <w:r w:rsidRPr="004A1823">
          <w:rPr>
            <w:rStyle w:val="ListLabel82"/>
            <w:rFonts w:eastAsia="DejaVu Sans"/>
            <w:lang w:val="en-US"/>
          </w:rPr>
          <w:lastRenderedPageBreak/>
          <w:t>Wightman, Shattuck-Hufnagel, Ostendorf, &amp; Price, 1992)</w:t>
        </w:r>
      </w:hyperlink>
      <w:r w:rsidRPr="004A1823">
        <w:rPr>
          <w:rFonts w:eastAsia="Times New Roman" w:cs="Times New Roman"/>
          <w:lang w:val="en-US"/>
        </w:rPr>
        <w:t>. While the first method is the most simple and obvious, the last two seem to be more complex, but all of them are valid.</w:t>
      </w:r>
    </w:p>
    <w:p w14:paraId="0C480B2A" w14:textId="545A774F" w:rsidR="00D74124" w:rsidRPr="004A1823" w:rsidRDefault="001732C5" w:rsidP="004A1823">
      <w:pPr>
        <w:ind w:firstLine="720"/>
        <w:rPr>
          <w:rFonts w:cs="Times New Roman"/>
          <w:lang w:val="en-US"/>
        </w:rPr>
      </w:pPr>
      <w:r w:rsidRPr="004A1823">
        <w:rPr>
          <w:rFonts w:eastAsia="Times New Roman" w:cs="Times New Roman"/>
          <w:lang w:val="en-US"/>
        </w:rPr>
        <w:t xml:space="preserve">Finally, the effects of some unobvious independent variables can also be the cause of such contradictory results. One group of such effects is interviewer and co-participant (interlocutor) effects. In </w:t>
      </w:r>
      <w:hyperlink r:id="rId44">
        <w:r w:rsidRPr="004A1823">
          <w:rPr>
            <w:rStyle w:val="ListLabel82"/>
            <w:rFonts w:eastAsia="DejaVu Sans"/>
            <w:lang w:val="en-US"/>
          </w:rPr>
          <w:t>(Kendall, 2009)</w:t>
        </w:r>
      </w:hyperlink>
      <w:r w:rsidRPr="004A1823">
        <w:rPr>
          <w:rFonts w:eastAsia="Times New Roman" w:cs="Times New Roman"/>
          <w:lang w:val="en-US"/>
        </w:rPr>
        <w:t xml:space="preserve">, a range of these effects was investigated. He found that subjects, who were interviewed by female interviewers only, had significantly lower speech rate than participants, interviewed by male only or mixed interviewers. Importantly, the difference in speech rate between male and female subjects interviewed by females was not significant, which means that the only important factor here is interviewer’s gender. This factor is of such significance, that as soon as it is included in the model, other factors, that were significant earlier (region, median pause duration, gender, and ethnicity) lose their significance </w:t>
      </w:r>
      <w:hyperlink r:id="rId45">
        <w:r w:rsidRPr="004A1823">
          <w:rPr>
            <w:rStyle w:val="ListLabel82"/>
            <w:rFonts w:eastAsia="DejaVu Sans"/>
            <w:lang w:val="en-US"/>
          </w:rPr>
          <w:t>(Kendall, 2009, pp. 183–184)</w:t>
        </w:r>
      </w:hyperlink>
      <w:r w:rsidRPr="004A1823">
        <w:rPr>
          <w:rFonts w:eastAsia="Times New Roman" w:cs="Times New Roman"/>
          <w:lang w:val="en-US"/>
        </w:rPr>
        <w:t xml:space="preserve">. It was also found, that speakers tend to speak </w:t>
      </w:r>
      <w:r w:rsidR="00EC4337" w:rsidRPr="004A1823">
        <w:rPr>
          <w:rFonts w:eastAsia="Times New Roman" w:cs="Times New Roman"/>
          <w:lang w:val="en-US"/>
        </w:rPr>
        <w:t>more slowly</w:t>
      </w:r>
      <w:r w:rsidRPr="004A1823">
        <w:rPr>
          <w:rFonts w:eastAsia="Times New Roman" w:cs="Times New Roman"/>
          <w:lang w:val="en-US"/>
        </w:rPr>
        <w:t xml:space="preserve"> with people of different ethnicity </w:t>
      </w:r>
      <w:hyperlink r:id="rId46">
        <w:r w:rsidRPr="004A1823">
          <w:rPr>
            <w:rStyle w:val="ListLabel82"/>
            <w:rFonts w:eastAsia="DejaVu Sans"/>
            <w:lang w:val="en-US"/>
          </w:rPr>
          <w:t>(Kendall, 2009, p. 187)</w:t>
        </w:r>
      </w:hyperlink>
      <w:r w:rsidRPr="004A1823">
        <w:rPr>
          <w:rFonts w:eastAsia="Times New Roman" w:cs="Times New Roman"/>
          <w:lang w:val="en-US"/>
        </w:rPr>
        <w:t>.</w:t>
      </w:r>
    </w:p>
    <w:p w14:paraId="42E0FABD"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In </w:t>
      </w:r>
      <w:hyperlink r:id="rId47">
        <w:r w:rsidRPr="004A1823">
          <w:rPr>
            <w:rStyle w:val="ListLabel82"/>
            <w:rFonts w:eastAsia="DejaVu Sans"/>
            <w:lang w:val="en-US"/>
          </w:rPr>
          <w:t>(Yuan et al., 2006)</w:t>
        </w:r>
      </w:hyperlink>
      <w:r w:rsidRPr="004A1823">
        <w:rPr>
          <w:rFonts w:eastAsia="Times New Roman" w:cs="Times New Roman"/>
          <w:lang w:val="en-US"/>
        </w:rPr>
        <w:t xml:space="preserve">, in addition, it was discovered that people normally use longer segments (the length was counted in words and characters) but pronounce them with lower speech rates when talking with strangers comparing to friends and family members. This finding contradicts with the ‘anticipatory shortening’ effect, stating that longer phrases should be pronounced faster. Yuan, Liberman, &amp; Cieri explain that it may be an effect of politeness that people show while interacting with strangers </w:t>
      </w:r>
      <w:hyperlink r:id="rId48">
        <w:r w:rsidRPr="004A1823">
          <w:rPr>
            <w:rStyle w:val="ListLabel82"/>
            <w:rFonts w:eastAsia="DejaVu Sans"/>
            <w:lang w:val="en-US"/>
          </w:rPr>
          <w:t>(Yuan et al., 2006, p. 3)</w:t>
        </w:r>
      </w:hyperlink>
      <w:r w:rsidRPr="004A1823">
        <w:rPr>
          <w:rFonts w:eastAsia="Times New Roman" w:cs="Times New Roman"/>
          <w:lang w:val="en-US"/>
        </w:rPr>
        <w:t>. Thus, even well-known principles of speech rate organization may be violated when interviewer and co-participants effects interfere.</w:t>
      </w:r>
    </w:p>
    <w:p w14:paraId="4BFFEC24" w14:textId="77777777" w:rsidR="00D74124" w:rsidRPr="004A1823" w:rsidRDefault="001732C5" w:rsidP="004A1823">
      <w:pPr>
        <w:pStyle w:val="2"/>
        <w:rPr>
          <w:lang w:val="en-US"/>
        </w:rPr>
      </w:pPr>
      <w:bookmarkStart w:id="430" w:name="_d4a6q3ra07km"/>
      <w:bookmarkStart w:id="431" w:name="_Toc10559761"/>
      <w:bookmarkEnd w:id="430"/>
      <w:r w:rsidRPr="004A1823">
        <w:rPr>
          <w:lang w:val="en-US"/>
        </w:rPr>
        <w:t>2.2. Inter-speaker speech rate variation</w:t>
      </w:r>
      <w:bookmarkEnd w:id="431"/>
    </w:p>
    <w:p w14:paraId="341305DC" w14:textId="77777777" w:rsidR="00D74124" w:rsidRPr="004A1823" w:rsidRDefault="001732C5" w:rsidP="004A1823">
      <w:pPr>
        <w:rPr>
          <w:rFonts w:cs="Times New Roman"/>
          <w:lang w:val="en-US"/>
        </w:rPr>
      </w:pPr>
      <w:r w:rsidRPr="004A1823">
        <w:rPr>
          <w:rFonts w:eastAsia="Times New Roman" w:cs="Times New Roman"/>
          <w:lang w:val="en-US"/>
        </w:rPr>
        <w:t xml:space="preserve">Let us now consider the inter-speaker level, which is usually viewed from the sociolinguistic perspective. Quite interestingly, at this level, there is also no consensus about whether the variation of speech rate is significant or not. For example, while Goldman-Eisler </w:t>
      </w:r>
      <w:hyperlink r:id="rId49">
        <w:r w:rsidRPr="004A1823">
          <w:rPr>
            <w:rStyle w:val="ListLabel82"/>
            <w:rFonts w:eastAsia="DejaVu Sans"/>
            <w:lang w:val="en-US"/>
          </w:rPr>
          <w:t>(1968)</w:t>
        </w:r>
      </w:hyperlink>
      <w:r w:rsidRPr="004A1823">
        <w:rPr>
          <w:rFonts w:eastAsia="Times New Roman" w:cs="Times New Roman"/>
          <w:lang w:val="en-US"/>
        </w:rPr>
        <w:t xml:space="preserve">, shows that native English speakers demonstrate considerable variation in their overall speech rates, Deese </w:t>
      </w:r>
      <w:hyperlink r:id="rId50">
        <w:r w:rsidRPr="004A1823">
          <w:rPr>
            <w:rStyle w:val="ListLabel82"/>
            <w:rFonts w:eastAsia="DejaVu Sans"/>
            <w:lang w:val="en-US"/>
          </w:rPr>
          <w:t>(1984)</w:t>
        </w:r>
      </w:hyperlink>
      <w:r w:rsidRPr="004A1823">
        <w:rPr>
          <w:rFonts w:eastAsia="Times New Roman" w:cs="Times New Roman"/>
          <w:lang w:val="en-US"/>
        </w:rPr>
        <w:t xml:space="preserve"> declares the opposite: ‘few native-born speakers of the standard dialect of English vary a lot in their rate of speaking’ </w:t>
      </w:r>
      <w:hyperlink r:id="rId51">
        <w:r w:rsidRPr="004A1823">
          <w:rPr>
            <w:rStyle w:val="ListLabel82"/>
            <w:rFonts w:eastAsia="DejaVu Sans"/>
            <w:lang w:val="en-US"/>
          </w:rPr>
          <w:t>(Deese, 1984, p. 105)</w:t>
        </w:r>
      </w:hyperlink>
      <w:r w:rsidRPr="004A1823">
        <w:rPr>
          <w:rFonts w:eastAsia="Times New Roman" w:cs="Times New Roman"/>
          <w:lang w:val="en-US"/>
        </w:rPr>
        <w:t xml:space="preserve">. </w:t>
      </w:r>
    </w:p>
    <w:p w14:paraId="58D48829"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According to </w:t>
      </w:r>
      <w:hyperlink r:id="rId52">
        <w:r w:rsidRPr="004A1823">
          <w:rPr>
            <w:rStyle w:val="ListLabel82"/>
            <w:rFonts w:eastAsia="DejaVu Sans"/>
            <w:lang w:val="en-US"/>
          </w:rPr>
          <w:t>(Kendall, 2009)</w:t>
        </w:r>
      </w:hyperlink>
      <w:r w:rsidRPr="004A1823">
        <w:rPr>
          <w:rFonts w:eastAsia="Times New Roman" w:cs="Times New Roman"/>
          <w:lang w:val="en-US"/>
        </w:rPr>
        <w:t xml:space="preserve">, one reason for such disagreement may be the </w:t>
      </w:r>
      <w:r w:rsidRPr="004A1823">
        <w:rPr>
          <w:rFonts w:eastAsia="Times New Roman" w:cs="Times New Roman"/>
          <w:lang w:val="en-US"/>
        </w:rPr>
        <w:lastRenderedPageBreak/>
        <w:t xml:space="preserve">strong correlation between the speech rate and the length of an utterance. As was shown in </w:t>
      </w:r>
      <w:hyperlink r:id="rId53">
        <w:r w:rsidRPr="004A1823">
          <w:rPr>
            <w:rStyle w:val="ListLabel82"/>
            <w:rFonts w:eastAsia="DejaVu Sans"/>
            <w:lang w:val="en-US"/>
          </w:rPr>
          <w:t>(Quené, 2008)</w:t>
        </w:r>
      </w:hyperlink>
      <w:r w:rsidRPr="004A1823">
        <w:rPr>
          <w:rFonts w:eastAsia="Times New Roman" w:cs="Times New Roman"/>
          <w:lang w:val="en-US"/>
        </w:rPr>
        <w:t>, the more syllables an utterance contains, the faster they will be pronounced (this phenomenon is called ‘anticipatory shortening’). This effect is of such significance, that if we include the length of an utterance as an intra-speaker factor in a mixed-effect model, then inter-speaker effects of age and gender become insignificant.</w:t>
      </w:r>
    </w:p>
    <w:p w14:paraId="6C78726C"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The second reason of such contradictory results of evaluation of intra-speaker speech rate variation, according to </w:t>
      </w:r>
      <w:hyperlink r:id="rId54">
        <w:r w:rsidRPr="004A1823">
          <w:rPr>
            <w:rStyle w:val="ListLabel82"/>
            <w:rFonts w:eastAsia="DejaVu Sans"/>
            <w:lang w:val="en-US"/>
          </w:rPr>
          <w:t>(Kendall, 2009)</w:t>
        </w:r>
      </w:hyperlink>
      <w:r w:rsidRPr="004A1823">
        <w:rPr>
          <w:rFonts w:eastAsia="Times New Roman" w:cs="Times New Roman"/>
          <w:lang w:val="en-US"/>
        </w:rPr>
        <w:t xml:space="preserve">, is that what in early studies was described as ‘a very small range of variation (4.4 to 5.9 syllables per second)’ </w:t>
      </w:r>
      <w:hyperlink r:id="rId55">
        <w:r w:rsidRPr="004A1823">
          <w:rPr>
            <w:rStyle w:val="ListLabel82"/>
            <w:rFonts w:eastAsia="DejaVu Sans"/>
            <w:lang w:val="en-US"/>
          </w:rPr>
          <w:t>(Goldman-Eisler, 1961, p. 171)</w:t>
        </w:r>
      </w:hyperlink>
      <w:r w:rsidRPr="004A1823">
        <w:rPr>
          <w:rFonts w:eastAsia="Times New Roman" w:cs="Times New Roman"/>
          <w:lang w:val="en-US"/>
        </w:rPr>
        <w:t xml:space="preserve">, may actually be not so small. To clarify this issue, we should understand what difference in speech rate is perceptible to hearers. As was stated by </w:t>
      </w:r>
      <w:hyperlink r:id="rId56">
        <w:r w:rsidRPr="004A1823">
          <w:rPr>
            <w:rStyle w:val="ListLabel82"/>
            <w:rFonts w:eastAsia="DejaVu Sans"/>
            <w:lang w:val="en-US"/>
          </w:rPr>
          <w:t>(Quené, 2008)</w:t>
        </w:r>
      </w:hyperlink>
      <w:r w:rsidRPr="004A1823">
        <w:rPr>
          <w:rFonts w:eastAsia="Times New Roman" w:cs="Times New Roman"/>
          <w:lang w:val="en-US"/>
        </w:rPr>
        <w:t xml:space="preserve">, listeners percept speech rate difference at the level of about 5%. That is, if we take the average speech rate for 5 syllables per second (something between 4.4 and 5.9), then 5% of this will be 0.25 syllables per second. Thus, the variation of 1.5 syllables per second is quite noticeable to listeners and cannot be considered as ‘a very small range of variation’ </w:t>
      </w:r>
      <w:hyperlink r:id="rId57">
        <w:r w:rsidRPr="004A1823">
          <w:rPr>
            <w:rStyle w:val="ListLabel82"/>
            <w:rFonts w:eastAsia="DejaVu Sans"/>
            <w:lang w:val="en-US"/>
          </w:rPr>
          <w:t>(Goldman-Eisler, 1961, p. 171)</w:t>
        </w:r>
      </w:hyperlink>
      <w:r w:rsidRPr="004A1823">
        <w:rPr>
          <w:rFonts w:eastAsia="Times New Roman" w:cs="Times New Roman"/>
          <w:lang w:val="en-US"/>
        </w:rPr>
        <w:t>.</w:t>
      </w:r>
    </w:p>
    <w:p w14:paraId="63CA77CB" w14:textId="1E7C092A" w:rsidR="00D74124" w:rsidRPr="004A1823" w:rsidRDefault="001732C5" w:rsidP="004A1823">
      <w:pPr>
        <w:ind w:firstLine="720"/>
        <w:rPr>
          <w:rFonts w:cs="Times New Roman"/>
          <w:lang w:val="en-US"/>
        </w:rPr>
      </w:pPr>
      <w:r w:rsidRPr="004A1823">
        <w:rPr>
          <w:rFonts w:eastAsia="Times New Roman" w:cs="Times New Roman"/>
          <w:lang w:val="en-US"/>
        </w:rPr>
        <w:t xml:space="preserve">If we address inter-speaker variation in speech rate from the sociolinguistic angle, we will probably expect, that there will be almost no variation if we examine speakers with the same sociolinguistic parameters. In </w:t>
      </w:r>
      <w:hyperlink r:id="rId58">
        <w:r w:rsidRPr="004A1823">
          <w:rPr>
            <w:rStyle w:val="ListLabel82"/>
            <w:rFonts w:eastAsia="DejaVu Sans"/>
            <w:lang w:val="en-US"/>
          </w:rPr>
          <w:t>(Kendall, 2009)</w:t>
        </w:r>
      </w:hyperlink>
      <w:r w:rsidRPr="004A1823">
        <w:rPr>
          <w:rFonts w:eastAsia="Times New Roman" w:cs="Times New Roman"/>
          <w:lang w:val="en-US"/>
        </w:rPr>
        <w:t xml:space="preserve"> one exemplary case was studied. He examined the speech rate of 12 children aged from 12 to 17, interviewed by one person, whose name was Clarisa. She conducted an ethnographic </w:t>
      </w:r>
      <w:r w:rsidR="00EC4337" w:rsidRPr="004A1823">
        <w:rPr>
          <w:rFonts w:eastAsia="Times New Roman" w:cs="Times New Roman"/>
          <w:lang w:val="en-US"/>
        </w:rPr>
        <w:t>study;</w:t>
      </w:r>
      <w:r w:rsidRPr="004A1823">
        <w:rPr>
          <w:rFonts w:eastAsia="Times New Roman" w:cs="Times New Roman"/>
          <w:lang w:val="en-US"/>
        </w:rPr>
        <w:t xml:space="preserve"> the children were its participants. All of them were of the same ethnicity and from the same region (Washington, DC). As Clarisa stated, all of them had a similar educational and socio-economic background. There were two boys and ten girls. Despite all the similar characteristics ant the fact, that they were interviewed by one and the same person, the children varied significantly in their speech rate (ANOVA p-value &lt; 0.001) </w:t>
      </w:r>
      <w:hyperlink r:id="rId59">
        <w:r w:rsidRPr="004A1823">
          <w:rPr>
            <w:rStyle w:val="ListLabel82"/>
            <w:rFonts w:eastAsia="DejaVu Sans"/>
            <w:lang w:val="en-US"/>
          </w:rPr>
          <w:t>(Kendall, 2009, pp. 194–199)</w:t>
        </w:r>
      </w:hyperlink>
      <w:r w:rsidRPr="004A1823">
        <w:rPr>
          <w:rFonts w:eastAsia="Times New Roman" w:cs="Times New Roman"/>
          <w:lang w:val="en-US"/>
        </w:rPr>
        <w:t xml:space="preserve">. </w:t>
      </w:r>
      <w:del w:id="432" w:author="Maria Myslina" w:date="2019-06-04T14:37:00Z">
        <w:r w:rsidR="00116962" w:rsidRPr="004A1823" w:rsidDel="003B7399">
          <w:rPr>
            <w:rFonts w:eastAsia="Times New Roman" w:cs="Times New Roman"/>
            <w:lang w:val="en-US"/>
          </w:rPr>
          <w:delText xml:space="preserve">Plot </w:delText>
        </w:r>
      </w:del>
      <w:ins w:id="433" w:author="Maria Myslina" w:date="2019-06-04T14:38:00Z">
        <w:r w:rsidR="003B7399">
          <w:rPr>
            <w:rFonts w:eastAsia="Times New Roman" w:cs="Times New Roman"/>
            <w:lang w:val="en-US"/>
          </w:rPr>
          <w:t>Plot </w:t>
        </w:r>
      </w:ins>
      <w:del w:id="434" w:author="Maria Myslina" w:date="2019-06-04T15:28:00Z">
        <w:r w:rsidRPr="004A1823" w:rsidDel="00C95CB3">
          <w:rPr>
            <w:rFonts w:eastAsia="Times New Roman" w:cs="Times New Roman"/>
            <w:lang w:val="en-US"/>
          </w:rPr>
          <w:delText>N</w:delText>
        </w:r>
      </w:del>
      <w:ins w:id="435" w:author="Maria Myslina" w:date="2019-06-04T15:28:00Z">
        <w:r w:rsidR="00C95CB3">
          <w:rPr>
            <w:rFonts w:eastAsia="Times New Roman" w:cs="Times New Roman"/>
            <w:lang w:val="en-US"/>
          </w:rPr>
          <w:t>2</w:t>
        </w:r>
      </w:ins>
      <w:r w:rsidRPr="004A1823">
        <w:rPr>
          <w:rFonts w:eastAsia="Times New Roman" w:cs="Times New Roman"/>
          <w:lang w:val="en-US"/>
        </w:rPr>
        <w:t xml:space="preserve"> represents the experiment results.</w:t>
      </w:r>
    </w:p>
    <w:p w14:paraId="69628993" w14:textId="2BB4D8DF" w:rsidR="003B7399" w:rsidRDefault="003B7399">
      <w:pPr>
        <w:widowControl/>
        <w:spacing w:line="240" w:lineRule="auto"/>
        <w:ind w:firstLine="0"/>
        <w:rPr>
          <w:ins w:id="436" w:author="Maria Myslina" w:date="2019-06-04T14:59:00Z"/>
          <w:rFonts w:eastAsia="Times New Roman" w:cs="Times New Roman"/>
          <w:lang w:val="en-US"/>
        </w:rPr>
      </w:pPr>
      <w:ins w:id="437" w:author="Maria Myslina" w:date="2019-06-04T14:59:00Z">
        <w:r>
          <w:br w:type="page"/>
        </w:r>
      </w:ins>
    </w:p>
    <w:p w14:paraId="53F09EF4" w14:textId="77777777" w:rsidR="00D74124" w:rsidRPr="004A1823" w:rsidDel="003B7399" w:rsidRDefault="00D74124" w:rsidP="003B7399">
      <w:pPr>
        <w:rPr>
          <w:del w:id="438" w:author="Maria Myslina" w:date="2019-06-04T14:43:00Z"/>
          <w:rFonts w:eastAsia="Times New Roman" w:cs="Times New Roman"/>
          <w:lang w:val="en-US"/>
        </w:rPr>
        <w:pPrChange w:id="439" w:author="Maria Myslina" w:date="2019-06-04T14:48:00Z">
          <w:pPr>
            <w:ind w:firstLine="720"/>
          </w:pPr>
        </w:pPrChange>
      </w:pPr>
    </w:p>
    <w:p w14:paraId="210036BE" w14:textId="724ED092" w:rsidR="003B7399" w:rsidRDefault="00116962" w:rsidP="003B7399">
      <w:pPr>
        <w:pStyle w:val="af6"/>
        <w:rPr>
          <w:ins w:id="440" w:author="Maria Myslina" w:date="2019-06-04T14:49:00Z"/>
        </w:rPr>
      </w:pPr>
      <w:del w:id="441" w:author="Maria Myslina" w:date="2019-06-04T14:37:00Z">
        <w:r w:rsidRPr="004A1823" w:rsidDel="003B7399">
          <w:delText xml:space="preserve">Plot </w:delText>
        </w:r>
      </w:del>
      <w:ins w:id="442" w:author="Maria Myslina" w:date="2019-06-04T14:38:00Z">
        <w:r w:rsidR="003B7399">
          <w:t>Plot </w:t>
        </w:r>
      </w:ins>
      <w:del w:id="443" w:author="Maria Myslina" w:date="2019-06-04T15:28:00Z">
        <w:r w:rsidR="001732C5" w:rsidRPr="004A1823" w:rsidDel="00C95CB3">
          <w:delText>N</w:delText>
        </w:r>
      </w:del>
      <w:ins w:id="444" w:author="Maria Myslina" w:date="2019-06-04T15:28:00Z">
        <w:r w:rsidR="00C95CB3">
          <w:t>2</w:t>
        </w:r>
      </w:ins>
      <w:r w:rsidR="001732C5" w:rsidRPr="004A1823">
        <w:t xml:space="preserve">. Results of the ‘12 children’ experiment </w:t>
      </w:r>
      <w:hyperlink r:id="rId60">
        <w:r w:rsidR="001732C5" w:rsidRPr="004A1823">
          <w:rPr>
            <w:rStyle w:val="ListLabel82"/>
            <w:rFonts w:eastAsia="DejaVu Sans"/>
          </w:rPr>
          <w:t>(Kendall, 2009, p. 198)</w:t>
        </w:r>
      </w:hyperlink>
      <w:r w:rsidR="001732C5" w:rsidRPr="004A1823">
        <w:t>.</w:t>
      </w:r>
    </w:p>
    <w:p w14:paraId="0444BCA6" w14:textId="0EE5CD43" w:rsidR="00D74124" w:rsidRPr="004A1823" w:rsidRDefault="001732C5" w:rsidP="003B7399">
      <w:pPr>
        <w:pStyle w:val="af6"/>
        <w:jc w:val="center"/>
        <w:pPrChange w:id="445" w:author="Maria Myslina" w:date="2019-06-04T14:50:00Z">
          <w:pPr>
            <w:ind w:firstLine="0"/>
          </w:pPr>
        </w:pPrChange>
      </w:pPr>
      <w:r w:rsidRPr="004A1823">
        <w:rPr>
          <w:noProof/>
        </w:rPr>
        <w:drawing>
          <wp:inline distT="0" distB="0" distL="0" distR="0" wp14:anchorId="0DC39F0A" wp14:editId="79962CF8">
            <wp:extent cx="5238750" cy="4537710"/>
            <wp:effectExtent l="0" t="0" r="0" b="0"/>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a:picLocks noChangeAspect="1" noChangeArrowheads="1"/>
                    </pic:cNvPicPr>
                  </pic:nvPicPr>
                  <pic:blipFill>
                    <a:blip r:embed="rId61"/>
                    <a:srcRect l="5919" t="4725"/>
                    <a:stretch>
                      <a:fillRect/>
                    </a:stretch>
                  </pic:blipFill>
                  <pic:spPr bwMode="auto">
                    <a:xfrm>
                      <a:off x="0" y="0"/>
                      <a:ext cx="5238750" cy="4537710"/>
                    </a:xfrm>
                    <a:prstGeom prst="rect">
                      <a:avLst/>
                    </a:prstGeom>
                  </pic:spPr>
                </pic:pic>
              </a:graphicData>
            </a:graphic>
          </wp:inline>
        </w:drawing>
      </w:r>
    </w:p>
    <w:p w14:paraId="5C05E387" w14:textId="77777777" w:rsidR="00D74124" w:rsidRPr="004A1823" w:rsidRDefault="001732C5" w:rsidP="004A1823">
      <w:pPr>
        <w:ind w:firstLine="720"/>
        <w:rPr>
          <w:rFonts w:eastAsia="Times New Roman" w:cs="Times New Roman"/>
          <w:lang w:val="en-US"/>
        </w:rPr>
      </w:pPr>
      <w:r w:rsidRPr="004A1823">
        <w:rPr>
          <w:rFonts w:eastAsia="Times New Roman" w:cs="Times New Roman"/>
          <w:lang w:val="en-US"/>
        </w:rPr>
        <w:t xml:space="preserve"> Consequently, we can argue that even equality in sociolinguistic parameters does not guarantee equality in speech rate. Thus, in this case, we can explain the difference in the speech rate only by postulating it an individual characteristic of a speaker, which can be influenced by various parameters.</w:t>
      </w:r>
    </w:p>
    <w:p w14:paraId="68F686DC" w14:textId="3C552683" w:rsidR="00D74124" w:rsidRPr="004A1823" w:rsidRDefault="001732C5" w:rsidP="004A1823">
      <w:pPr>
        <w:ind w:firstLine="720"/>
        <w:rPr>
          <w:rFonts w:cs="Times New Roman"/>
          <w:lang w:val="en-US"/>
        </w:rPr>
      </w:pPr>
      <w:r w:rsidRPr="004A1823">
        <w:rPr>
          <w:rFonts w:eastAsia="Times New Roman" w:cs="Times New Roman"/>
          <w:lang w:val="en-US"/>
        </w:rPr>
        <w:t xml:space="preserve">But to what extent can speech rate be </w:t>
      </w:r>
      <w:r w:rsidR="00EC4337" w:rsidRPr="004A1823">
        <w:rPr>
          <w:rFonts w:eastAsia="Times New Roman" w:cs="Times New Roman"/>
          <w:lang w:val="en-US"/>
        </w:rPr>
        <w:t>influenced</w:t>
      </w:r>
      <w:r w:rsidRPr="004A1823">
        <w:rPr>
          <w:rFonts w:eastAsia="Times New Roman" w:cs="Times New Roman"/>
          <w:lang w:val="en-US"/>
        </w:rPr>
        <w:t xml:space="preserve">? In the same work, Kendall </w:t>
      </w:r>
      <w:hyperlink r:id="rId62">
        <w:r w:rsidRPr="004A1823">
          <w:rPr>
            <w:rStyle w:val="ListLabel82"/>
            <w:rFonts w:eastAsia="DejaVu Sans"/>
            <w:lang w:val="en-US"/>
          </w:rPr>
          <w:t>(2009)</w:t>
        </w:r>
      </w:hyperlink>
      <w:r w:rsidRPr="004A1823">
        <w:rPr>
          <w:rFonts w:eastAsia="Times New Roman" w:cs="Times New Roman"/>
          <w:lang w:val="en-US"/>
        </w:rPr>
        <w:t xml:space="preserve"> studied the data from the experiment with the 12 children from another perspective: from Clarisa’s. He found that Clarisa accommodates to her interlocutor’s speech rate and the rank orders of her speech rate measures correlate with her interviewers rank orders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lang w:val="en-US"/>
              </w:rPr>
              <m:t>2</m:t>
            </m:r>
          </m:sup>
        </m:sSup>
      </m:oMath>
      <w:r w:rsidRPr="004A1823">
        <w:rPr>
          <w:rFonts w:eastAsia="Times New Roman" w:cs="Times New Roman"/>
          <w:lang w:val="en-US"/>
        </w:rPr>
        <w:t>= 0.75), but this is not the case for values of the measures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lang w:val="en-US"/>
              </w:rPr>
              <m:t>2</m:t>
            </m:r>
          </m:sup>
        </m:sSup>
      </m:oMath>
      <w:r w:rsidRPr="004A1823">
        <w:rPr>
          <w:rFonts w:eastAsia="Times New Roman" w:cs="Times New Roman"/>
          <w:lang w:val="en-US"/>
        </w:rPr>
        <w:t xml:space="preserve">= 0.19). That is, an interlocutor’s pace of speech </w:t>
      </w:r>
      <w:r w:rsidR="00EC4337" w:rsidRPr="004A1823">
        <w:rPr>
          <w:rFonts w:eastAsia="Times New Roman" w:cs="Times New Roman"/>
          <w:lang w:val="en-US"/>
        </w:rPr>
        <w:t>does</w:t>
      </w:r>
      <w:r w:rsidRPr="004A1823">
        <w:rPr>
          <w:rFonts w:eastAsia="Times New Roman" w:cs="Times New Roman"/>
          <w:lang w:val="en-US"/>
        </w:rPr>
        <w:t xml:space="preserve"> influence a speaker’s speech rate, but not dramatically. </w:t>
      </w:r>
      <w:del w:id="446" w:author="Maria Myslina" w:date="2019-06-04T14:37:00Z">
        <w:r w:rsidR="00116962" w:rsidRPr="004A1823" w:rsidDel="003B7399">
          <w:rPr>
            <w:rFonts w:eastAsia="Times New Roman" w:cs="Times New Roman"/>
            <w:lang w:val="en-US"/>
          </w:rPr>
          <w:delText xml:space="preserve">Plot </w:delText>
        </w:r>
      </w:del>
      <w:ins w:id="447" w:author="Maria Myslina" w:date="2019-06-04T14:38:00Z">
        <w:r w:rsidR="003B7399">
          <w:rPr>
            <w:rFonts w:eastAsia="Times New Roman" w:cs="Times New Roman"/>
            <w:lang w:val="en-US"/>
          </w:rPr>
          <w:t>Plot </w:t>
        </w:r>
      </w:ins>
      <w:ins w:id="448" w:author="Maria Myslina" w:date="2019-06-04T15:28:00Z">
        <w:r w:rsidR="00C95CB3">
          <w:rPr>
            <w:rFonts w:eastAsia="Times New Roman" w:cs="Times New Roman"/>
            <w:lang w:val="en-US"/>
          </w:rPr>
          <w:t>3</w:t>
        </w:r>
      </w:ins>
      <w:del w:id="449" w:author="Maria Myslina" w:date="2019-06-04T15:28:00Z">
        <w:r w:rsidRPr="004A1823" w:rsidDel="00C95CB3">
          <w:rPr>
            <w:rFonts w:eastAsia="Times New Roman" w:cs="Times New Roman"/>
            <w:lang w:val="en-US"/>
          </w:rPr>
          <w:delText>N</w:delText>
        </w:r>
      </w:del>
      <w:r w:rsidRPr="004A1823">
        <w:rPr>
          <w:rFonts w:eastAsia="Times New Roman" w:cs="Times New Roman"/>
          <w:lang w:val="en-US"/>
        </w:rPr>
        <w:t xml:space="preserve"> represents the change in Clarisa’s speech rate.</w:t>
      </w:r>
    </w:p>
    <w:p w14:paraId="54A09770" w14:textId="33640AB5" w:rsidR="003B7399" w:rsidRDefault="003B7399">
      <w:pPr>
        <w:widowControl/>
        <w:spacing w:line="240" w:lineRule="auto"/>
        <w:ind w:firstLine="0"/>
        <w:rPr>
          <w:ins w:id="450" w:author="Maria Myslina" w:date="2019-06-04T14:59:00Z"/>
          <w:rFonts w:eastAsia="Times New Roman" w:cs="Times New Roman"/>
          <w:lang w:val="en-US"/>
        </w:rPr>
      </w:pPr>
      <w:ins w:id="451" w:author="Maria Myslina" w:date="2019-06-04T14:59:00Z">
        <w:r>
          <w:br w:type="page"/>
        </w:r>
      </w:ins>
    </w:p>
    <w:p w14:paraId="1FFB8498" w14:textId="77777777" w:rsidR="00D74124" w:rsidRPr="004A1823" w:rsidDel="003B7399" w:rsidRDefault="00D74124" w:rsidP="003B7399">
      <w:pPr>
        <w:ind w:firstLine="720"/>
        <w:rPr>
          <w:del w:id="452" w:author="Maria Myslina" w:date="2019-06-04T14:48:00Z"/>
          <w:rFonts w:eastAsia="Times New Roman" w:cs="Times New Roman"/>
          <w:lang w:val="en-US"/>
        </w:rPr>
        <w:pPrChange w:id="453" w:author="Maria Myslina" w:date="2019-06-04T14:49:00Z">
          <w:pPr>
            <w:ind w:firstLine="720"/>
          </w:pPr>
        </w:pPrChange>
      </w:pPr>
    </w:p>
    <w:p w14:paraId="7DCA0838" w14:textId="45EF2C6D" w:rsidR="003B7399" w:rsidRDefault="00116962" w:rsidP="003B7399">
      <w:pPr>
        <w:pStyle w:val="af6"/>
        <w:rPr>
          <w:ins w:id="454" w:author="Maria Myslina" w:date="2019-06-04T14:49:00Z"/>
        </w:rPr>
      </w:pPr>
      <w:del w:id="455" w:author="Maria Myslina" w:date="2019-06-04T14:37:00Z">
        <w:r w:rsidRPr="004A1823" w:rsidDel="003B7399">
          <w:delText xml:space="preserve">Plot </w:delText>
        </w:r>
      </w:del>
      <w:ins w:id="456" w:author="Maria Myslina" w:date="2019-06-04T14:38:00Z">
        <w:r w:rsidR="003B7399">
          <w:t>Plot </w:t>
        </w:r>
      </w:ins>
      <w:del w:id="457" w:author="Maria Myslina" w:date="2019-06-04T15:28:00Z">
        <w:r w:rsidR="001732C5" w:rsidRPr="004A1823" w:rsidDel="00C95CB3">
          <w:delText>N</w:delText>
        </w:r>
      </w:del>
      <w:ins w:id="458" w:author="Maria Myslina" w:date="2019-06-04T15:28:00Z">
        <w:r w:rsidR="00C95CB3">
          <w:t>3</w:t>
        </w:r>
      </w:ins>
      <w:r w:rsidR="001732C5" w:rsidRPr="004A1823">
        <w:t xml:space="preserve">. Change in Clarisa’s speech rate </w:t>
      </w:r>
      <w:hyperlink r:id="rId63">
        <w:r w:rsidR="001732C5" w:rsidRPr="004A1823">
          <w:rPr>
            <w:rStyle w:val="ListLabel82"/>
            <w:rFonts w:eastAsia="DejaVu Sans"/>
          </w:rPr>
          <w:t>(Kendall, 2009, p. 202)</w:t>
        </w:r>
      </w:hyperlink>
      <w:r w:rsidR="001732C5" w:rsidRPr="004A1823">
        <w:t>.</w:t>
      </w:r>
      <w:del w:id="459" w:author="Maria Myslina" w:date="2019-06-04T14:49:00Z">
        <w:r w:rsidR="001732C5" w:rsidRPr="004A1823" w:rsidDel="003B7399">
          <w:br/>
        </w:r>
      </w:del>
    </w:p>
    <w:p w14:paraId="2FDE84A5" w14:textId="47B1745E" w:rsidR="00D74124" w:rsidRPr="004A1823" w:rsidRDefault="001732C5" w:rsidP="003B7399">
      <w:pPr>
        <w:pStyle w:val="af6"/>
        <w:jc w:val="center"/>
        <w:pPrChange w:id="460" w:author="Maria Myslina" w:date="2019-06-04T14:49:00Z">
          <w:pPr>
            <w:ind w:firstLine="0"/>
          </w:pPr>
        </w:pPrChange>
      </w:pPr>
      <w:r w:rsidRPr="004A1823">
        <w:rPr>
          <w:noProof/>
        </w:rPr>
        <w:drawing>
          <wp:inline distT="0" distB="0" distL="0" distR="0" wp14:anchorId="67D1B5D0" wp14:editId="7338ECB0">
            <wp:extent cx="4787265" cy="4962525"/>
            <wp:effectExtent l="0" t="0" r="0" b="0"/>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pic:cNvPicPr>
                      <a:picLocks noChangeAspect="1" noChangeArrowheads="1"/>
                    </pic:cNvPicPr>
                  </pic:nvPicPr>
                  <pic:blipFill>
                    <a:blip r:embed="rId64"/>
                    <a:srcRect l="3465" t="2652" r="2866"/>
                    <a:stretch>
                      <a:fillRect/>
                    </a:stretch>
                  </pic:blipFill>
                  <pic:spPr bwMode="auto">
                    <a:xfrm>
                      <a:off x="0" y="0"/>
                      <a:ext cx="4787265" cy="4962525"/>
                    </a:xfrm>
                    <a:prstGeom prst="rect">
                      <a:avLst/>
                    </a:prstGeom>
                  </pic:spPr>
                </pic:pic>
              </a:graphicData>
            </a:graphic>
          </wp:inline>
        </w:drawing>
      </w:r>
    </w:p>
    <w:p w14:paraId="0693896F" w14:textId="77777777" w:rsidR="00D74124" w:rsidRPr="004A1823" w:rsidRDefault="00D74124" w:rsidP="004A1823">
      <w:pPr>
        <w:ind w:firstLine="0"/>
        <w:rPr>
          <w:rFonts w:eastAsia="Times New Roman" w:cs="Times New Roman"/>
          <w:lang w:val="en-US"/>
        </w:rPr>
      </w:pPr>
    </w:p>
    <w:p w14:paraId="650C127B" w14:textId="561C2272" w:rsidR="00D74124" w:rsidRPr="004A1823" w:rsidRDefault="001732C5" w:rsidP="004A1823">
      <w:pPr>
        <w:rPr>
          <w:rFonts w:cs="Times New Roman"/>
          <w:lang w:val="en-US"/>
        </w:rPr>
      </w:pPr>
      <w:r w:rsidRPr="004A1823">
        <w:rPr>
          <w:rFonts w:eastAsia="Times New Roman" w:cs="Times New Roman"/>
          <w:lang w:val="en-US"/>
        </w:rPr>
        <w:t xml:space="preserve">Despite the numerous works showing that speech rate discriminates between and within speakers, there are studies considering temporal characteristics of speech as a universal parameter for all speakers of a language. The main part of them consists of studies estimating the average language speech rate. For example, in </w:t>
      </w:r>
      <w:hyperlink r:id="rId65">
        <w:r w:rsidRPr="004A1823">
          <w:rPr>
            <w:rStyle w:val="ListLabel82"/>
            <w:rFonts w:eastAsia="DejaVu Sans"/>
            <w:lang w:val="en-US"/>
          </w:rPr>
          <w:t>(Tauroza &amp; Allison, 1990)</w:t>
        </w:r>
      </w:hyperlink>
      <w:r w:rsidRPr="004A1823">
        <w:rPr>
          <w:rFonts w:eastAsia="Times New Roman" w:cs="Times New Roman"/>
          <w:lang w:val="en-US"/>
        </w:rPr>
        <w:t xml:space="preserve"> researchers studied average speech rate of 5 types of native English speech: radio monologues, conversations, interviews, lectures, and combined. From the first four categories, 30-minutes and from the fifth 120-minutes samples were chosen. Obtained results were compared with the results of </w:t>
      </w:r>
      <w:hyperlink r:id="rId66">
        <w:r w:rsidRPr="004A1823">
          <w:rPr>
            <w:rStyle w:val="ListLabel82"/>
            <w:rFonts w:eastAsia="DejaVu Sans"/>
            <w:lang w:val="en-US"/>
          </w:rPr>
          <w:t>(Pimsleur et al., 1977)</w:t>
        </w:r>
      </w:hyperlink>
      <w:r w:rsidRPr="004A1823">
        <w:rPr>
          <w:rFonts w:eastAsia="Times New Roman" w:cs="Times New Roman"/>
          <w:lang w:val="en-US"/>
        </w:rPr>
        <w:t xml:space="preserve"> experiment. It turned out, that in all the speech types, Tauroza &amp; Allison got considerably lower speech rate than Pimsleur, Hancock, &amp; Furey’s great average. The results summarized in </w:t>
      </w:r>
      <w:del w:id="461" w:author="Maria Myslina" w:date="2019-06-04T14:37:00Z">
        <w:r w:rsidRPr="004A1823" w:rsidDel="003B7399">
          <w:rPr>
            <w:rFonts w:eastAsia="Times New Roman" w:cs="Times New Roman"/>
            <w:lang w:val="en-US"/>
          </w:rPr>
          <w:delText xml:space="preserve">Table </w:delText>
        </w:r>
      </w:del>
      <w:ins w:id="462" w:author="Maria Myslina" w:date="2019-06-04T14:39:00Z">
        <w:r w:rsidR="003B7399">
          <w:rPr>
            <w:rFonts w:eastAsia="Times New Roman" w:cs="Times New Roman"/>
            <w:lang w:val="en-US"/>
          </w:rPr>
          <w:t>Table </w:t>
        </w:r>
      </w:ins>
      <w:del w:id="463" w:author="Maria Myslina" w:date="2019-06-04T15:29:00Z">
        <w:r w:rsidRPr="004A1823" w:rsidDel="00C95CB3">
          <w:rPr>
            <w:rFonts w:eastAsia="Times New Roman" w:cs="Times New Roman"/>
            <w:lang w:val="en-US"/>
          </w:rPr>
          <w:delText>N</w:delText>
        </w:r>
      </w:del>
      <w:ins w:id="464" w:author="Maria Myslina" w:date="2019-06-04T15:30:00Z">
        <w:r w:rsidR="00C95CB3">
          <w:rPr>
            <w:rFonts w:eastAsia="Times New Roman" w:cs="Times New Roman"/>
            <w:lang w:val="en-US"/>
          </w:rPr>
          <w:t>2</w:t>
        </w:r>
      </w:ins>
      <w:r w:rsidRPr="004A1823">
        <w:rPr>
          <w:rFonts w:eastAsia="Times New Roman" w:cs="Times New Roman"/>
          <w:lang w:val="en-US"/>
        </w:rPr>
        <w:t>.</w:t>
      </w:r>
    </w:p>
    <w:p w14:paraId="1B2DEA81" w14:textId="2C462B68" w:rsidR="00D74124" w:rsidRPr="004A1823" w:rsidRDefault="001732C5" w:rsidP="003B7399">
      <w:pPr>
        <w:pStyle w:val="af6"/>
        <w:pPrChange w:id="465" w:author="Maria Myslina" w:date="2019-06-04T14:50:00Z">
          <w:pPr>
            <w:ind w:firstLine="0"/>
          </w:pPr>
        </w:pPrChange>
      </w:pPr>
      <w:del w:id="466" w:author="Maria Myslina" w:date="2019-06-04T14:37:00Z">
        <w:r w:rsidRPr="004A1823" w:rsidDel="003B7399">
          <w:lastRenderedPageBreak/>
          <w:delText xml:space="preserve">Table </w:delText>
        </w:r>
      </w:del>
      <w:ins w:id="467" w:author="Maria Myslina" w:date="2019-06-04T14:39:00Z">
        <w:r w:rsidR="003B7399">
          <w:t>Table </w:t>
        </w:r>
      </w:ins>
      <w:del w:id="468" w:author="Maria Myslina" w:date="2019-06-04T15:29:00Z">
        <w:r w:rsidRPr="004A1823" w:rsidDel="00C95CB3">
          <w:delText>N</w:delText>
        </w:r>
      </w:del>
      <w:ins w:id="469" w:author="Maria Myslina" w:date="2019-06-04T15:30:00Z">
        <w:r w:rsidR="00C95CB3">
          <w:t>2</w:t>
        </w:r>
      </w:ins>
      <w:r w:rsidRPr="004A1823">
        <w:t xml:space="preserve">. Mean number of words per minute (w.p.m.), syllables per minute (s.p.m.), and syllables per word (s.p.w.) in the different categories of speech </w:t>
      </w:r>
      <w:r w:rsidRPr="004A1823">
        <w:rPr>
          <w:rStyle w:val="ListLabel82"/>
          <w:rFonts w:eastAsia="DejaVu Sans"/>
        </w:rPr>
        <w:fldChar w:fldCharType="begin"/>
      </w:r>
      <w:r w:rsidRPr="004A1823">
        <w:rPr>
          <w:rStyle w:val="ListLabel82"/>
          <w:rFonts w:eastAsia="DejaVu Sans"/>
        </w:rPr>
        <w:instrText xml:space="preserve"> HYPERLINK "https://www.zotero.org/google-docs/?p0qxz9" \h </w:instrText>
      </w:r>
      <w:r w:rsidRPr="004A1823">
        <w:rPr>
          <w:rStyle w:val="ListLabel82"/>
          <w:rFonts w:eastAsia="DejaVu Sans"/>
        </w:rPr>
        <w:fldChar w:fldCharType="separate"/>
      </w:r>
      <w:r w:rsidRPr="004A1823">
        <w:rPr>
          <w:rStyle w:val="ListLabel82"/>
          <w:rFonts w:eastAsia="DejaVu Sans"/>
        </w:rPr>
        <w:t>(Tauroza &amp; Allison, 1990, p. 97)</w:t>
      </w:r>
      <w:r w:rsidRPr="004A1823">
        <w:rPr>
          <w:rStyle w:val="ListLabel82"/>
          <w:rFonts w:eastAsia="DejaVu Sans"/>
        </w:rPr>
        <w:fldChar w:fldCharType="end"/>
      </w:r>
      <w:r w:rsidRPr="004A1823">
        <w:t xml:space="preserve">. </w:t>
      </w:r>
    </w:p>
    <w:tbl>
      <w:tblPr>
        <w:tblStyle w:val="TableNormal"/>
        <w:tblW w:w="849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Change w:id="470" w:author="Maria Myslina" w:date="2019-06-04T14:50:00Z">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PrChange>
      </w:tblPr>
      <w:tblGrid>
        <w:gridCol w:w="2125"/>
        <w:gridCol w:w="2125"/>
        <w:gridCol w:w="2125"/>
        <w:gridCol w:w="2123"/>
        <w:tblGridChange w:id="471">
          <w:tblGrid>
            <w:gridCol w:w="2125"/>
            <w:gridCol w:w="2125"/>
            <w:gridCol w:w="2125"/>
            <w:gridCol w:w="2123"/>
          </w:tblGrid>
        </w:tblGridChange>
      </w:tblGrid>
      <w:tr w:rsidR="00D74124" w:rsidRPr="004A1823" w14:paraId="4A49E51F"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72"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4B8A06F8" w14:textId="77777777" w:rsidR="00D74124" w:rsidRPr="004A1823" w:rsidRDefault="001732C5" w:rsidP="004A1823">
            <w:pPr>
              <w:ind w:firstLine="0"/>
              <w:rPr>
                <w:rFonts w:eastAsia="Times New Roman" w:cs="Times New Roman"/>
              </w:rPr>
            </w:pPr>
            <w:r w:rsidRPr="004A1823">
              <w:rPr>
                <w:rFonts w:eastAsia="Times New Roman" w:cs="Times New Roman"/>
              </w:rPr>
              <w:t>Category</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73"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093A231A" w14:textId="77777777" w:rsidR="00D74124" w:rsidRPr="004A1823" w:rsidRDefault="001732C5" w:rsidP="004A1823">
            <w:pPr>
              <w:ind w:firstLine="0"/>
              <w:rPr>
                <w:rFonts w:eastAsia="Times New Roman" w:cs="Times New Roman"/>
              </w:rPr>
            </w:pPr>
            <w:r w:rsidRPr="004A1823">
              <w:rPr>
                <w:rFonts w:eastAsia="Times New Roman" w:cs="Times New Roman"/>
              </w:rPr>
              <w:t>w.p.m.</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74"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1661491B" w14:textId="77777777" w:rsidR="00D74124" w:rsidRPr="004A1823" w:rsidRDefault="001732C5" w:rsidP="004A1823">
            <w:pPr>
              <w:ind w:firstLine="0"/>
              <w:rPr>
                <w:rFonts w:eastAsia="Times New Roman" w:cs="Times New Roman"/>
              </w:rPr>
            </w:pPr>
            <w:r w:rsidRPr="004A1823">
              <w:rPr>
                <w:rFonts w:eastAsia="Times New Roman" w:cs="Times New Roman"/>
              </w:rPr>
              <w:t>s.p.m.</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75"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2D3E4E2D" w14:textId="77777777" w:rsidR="00D74124" w:rsidRPr="004A1823" w:rsidRDefault="001732C5" w:rsidP="004A1823">
            <w:pPr>
              <w:ind w:firstLine="0"/>
              <w:rPr>
                <w:rFonts w:eastAsia="Times New Roman" w:cs="Times New Roman"/>
              </w:rPr>
            </w:pPr>
            <w:r w:rsidRPr="004A1823">
              <w:rPr>
                <w:rFonts w:eastAsia="Times New Roman" w:cs="Times New Roman"/>
              </w:rPr>
              <w:t>s.p.w</w:t>
            </w:r>
          </w:p>
        </w:tc>
      </w:tr>
      <w:tr w:rsidR="00D74124" w:rsidRPr="004A1823" w14:paraId="4B0317C3"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76"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0FE7A8C3" w14:textId="77777777" w:rsidR="00D74124" w:rsidRPr="004A1823" w:rsidRDefault="001732C5" w:rsidP="004A1823">
            <w:pPr>
              <w:ind w:firstLine="0"/>
              <w:rPr>
                <w:rFonts w:eastAsia="Times New Roman" w:cs="Times New Roman"/>
              </w:rPr>
            </w:pPr>
            <w:r w:rsidRPr="004A1823">
              <w:rPr>
                <w:rFonts w:eastAsia="Times New Roman" w:cs="Times New Roman"/>
              </w:rPr>
              <w:t>Radio</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77"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4541F3CB" w14:textId="77777777" w:rsidR="00D74124" w:rsidRPr="004A1823" w:rsidRDefault="001732C5" w:rsidP="004A1823">
            <w:pPr>
              <w:ind w:firstLine="0"/>
              <w:rPr>
                <w:rFonts w:eastAsia="Times New Roman" w:cs="Times New Roman"/>
              </w:rPr>
            </w:pPr>
            <w:r w:rsidRPr="004A1823">
              <w:rPr>
                <w:rFonts w:eastAsia="Times New Roman" w:cs="Times New Roman"/>
              </w:rPr>
              <w:t>160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78"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0E327A02" w14:textId="77777777" w:rsidR="00D74124" w:rsidRPr="004A1823" w:rsidRDefault="001732C5" w:rsidP="004A1823">
            <w:pPr>
              <w:ind w:firstLine="0"/>
              <w:rPr>
                <w:rFonts w:eastAsia="Times New Roman" w:cs="Times New Roman"/>
              </w:rPr>
            </w:pPr>
            <w:r w:rsidRPr="004A1823">
              <w:rPr>
                <w:rFonts w:eastAsia="Times New Roman" w:cs="Times New Roman"/>
              </w:rPr>
              <w:t>259</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79"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417F483D" w14:textId="77777777" w:rsidR="00D74124" w:rsidRPr="004A1823" w:rsidRDefault="001732C5" w:rsidP="004A1823">
            <w:pPr>
              <w:ind w:firstLine="0"/>
              <w:rPr>
                <w:rFonts w:eastAsia="Times New Roman" w:cs="Times New Roman"/>
              </w:rPr>
            </w:pPr>
            <w:r w:rsidRPr="004A1823">
              <w:rPr>
                <w:rFonts w:eastAsia="Times New Roman" w:cs="Times New Roman"/>
              </w:rPr>
              <w:t>1.6</w:t>
            </w:r>
          </w:p>
        </w:tc>
      </w:tr>
      <w:tr w:rsidR="00D74124" w:rsidRPr="004A1823" w14:paraId="37487AC8"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80"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50B3783E" w14:textId="77777777" w:rsidR="00D74124" w:rsidRPr="004A1823" w:rsidRDefault="001732C5" w:rsidP="004A1823">
            <w:pPr>
              <w:ind w:firstLine="0"/>
              <w:rPr>
                <w:rFonts w:eastAsia="Times New Roman" w:cs="Times New Roman"/>
              </w:rPr>
            </w:pPr>
            <w:r w:rsidRPr="004A1823">
              <w:rPr>
                <w:rFonts w:eastAsia="Times New Roman" w:cs="Times New Roman"/>
              </w:rPr>
              <w:t>Conversation</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81"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1018CBA7" w14:textId="77777777" w:rsidR="00D74124" w:rsidRPr="004A1823" w:rsidRDefault="001732C5" w:rsidP="004A1823">
            <w:pPr>
              <w:ind w:firstLine="0"/>
              <w:rPr>
                <w:rFonts w:eastAsia="Times New Roman" w:cs="Times New Roman"/>
              </w:rPr>
            </w:pPr>
            <w:r w:rsidRPr="004A1823">
              <w:rPr>
                <w:rFonts w:eastAsia="Times New Roman" w:cs="Times New Roman"/>
              </w:rPr>
              <w:t>210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82"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22497314" w14:textId="77777777" w:rsidR="00D74124" w:rsidRPr="004A1823" w:rsidRDefault="001732C5" w:rsidP="004A1823">
            <w:pPr>
              <w:ind w:firstLine="0"/>
              <w:rPr>
                <w:rFonts w:eastAsia="Times New Roman" w:cs="Times New Roman"/>
              </w:rPr>
            </w:pPr>
            <w:r w:rsidRPr="004A1823">
              <w:rPr>
                <w:rFonts w:eastAsia="Times New Roman" w:cs="Times New Roman"/>
              </w:rPr>
              <w:t>260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83"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76D07C96" w14:textId="77777777" w:rsidR="00D74124" w:rsidRPr="004A1823" w:rsidRDefault="001732C5" w:rsidP="004A1823">
            <w:pPr>
              <w:ind w:firstLine="0"/>
              <w:rPr>
                <w:rFonts w:eastAsia="Times New Roman" w:cs="Times New Roman"/>
              </w:rPr>
            </w:pPr>
            <w:r w:rsidRPr="004A1823">
              <w:rPr>
                <w:rFonts w:eastAsia="Times New Roman" w:cs="Times New Roman"/>
              </w:rPr>
              <w:t>1.3</w:t>
            </w:r>
          </w:p>
        </w:tc>
      </w:tr>
      <w:tr w:rsidR="00D74124" w:rsidRPr="004A1823" w14:paraId="7270A573"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84"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729B20E5" w14:textId="77777777" w:rsidR="00D74124" w:rsidRPr="004A1823" w:rsidRDefault="001732C5" w:rsidP="004A1823">
            <w:pPr>
              <w:ind w:firstLine="0"/>
              <w:rPr>
                <w:rFonts w:eastAsia="Times New Roman" w:cs="Times New Roman"/>
              </w:rPr>
            </w:pPr>
            <w:r w:rsidRPr="004A1823">
              <w:rPr>
                <w:rFonts w:eastAsia="Times New Roman" w:cs="Times New Roman"/>
              </w:rPr>
              <w:t>Interview</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85"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4449F404" w14:textId="77777777" w:rsidR="00D74124" w:rsidRPr="004A1823" w:rsidRDefault="001732C5" w:rsidP="004A1823">
            <w:pPr>
              <w:ind w:firstLine="0"/>
              <w:rPr>
                <w:rFonts w:eastAsia="Times New Roman" w:cs="Times New Roman"/>
              </w:rPr>
            </w:pPr>
            <w:r w:rsidRPr="004A1823">
              <w:rPr>
                <w:rFonts w:eastAsia="Times New Roman" w:cs="Times New Roman"/>
              </w:rPr>
              <w:t>190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86"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64231CFC" w14:textId="77777777" w:rsidR="00D74124" w:rsidRPr="004A1823" w:rsidRDefault="001732C5" w:rsidP="004A1823">
            <w:pPr>
              <w:ind w:firstLine="0"/>
              <w:rPr>
                <w:rFonts w:eastAsia="Times New Roman" w:cs="Times New Roman"/>
              </w:rPr>
            </w:pPr>
            <w:r w:rsidRPr="004A1823">
              <w:rPr>
                <w:rFonts w:eastAsia="Times New Roman" w:cs="Times New Roman"/>
              </w:rPr>
              <w:t>250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87"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321BE017" w14:textId="77777777" w:rsidR="00D74124" w:rsidRPr="004A1823" w:rsidRDefault="001732C5" w:rsidP="004A1823">
            <w:pPr>
              <w:ind w:firstLine="0"/>
              <w:rPr>
                <w:rFonts w:eastAsia="Times New Roman" w:cs="Times New Roman"/>
              </w:rPr>
            </w:pPr>
            <w:r w:rsidRPr="004A1823">
              <w:rPr>
                <w:rFonts w:eastAsia="Times New Roman" w:cs="Times New Roman"/>
              </w:rPr>
              <w:t>1.3</w:t>
            </w:r>
          </w:p>
        </w:tc>
      </w:tr>
      <w:tr w:rsidR="00D74124" w:rsidRPr="004A1823" w14:paraId="562891B7"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88"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66881779" w14:textId="77777777" w:rsidR="00D74124" w:rsidRPr="004A1823" w:rsidRDefault="001732C5" w:rsidP="004A1823">
            <w:pPr>
              <w:ind w:firstLine="0"/>
              <w:rPr>
                <w:rFonts w:eastAsia="Times New Roman" w:cs="Times New Roman"/>
              </w:rPr>
            </w:pPr>
            <w:r w:rsidRPr="004A1823">
              <w:rPr>
                <w:rFonts w:eastAsia="Times New Roman" w:cs="Times New Roman"/>
              </w:rPr>
              <w:t>Lecture</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89"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0DF96FFA" w14:textId="77777777" w:rsidR="00D74124" w:rsidRPr="004A1823" w:rsidRDefault="001732C5" w:rsidP="004A1823">
            <w:pPr>
              <w:ind w:firstLine="0"/>
              <w:rPr>
                <w:rFonts w:eastAsia="Times New Roman" w:cs="Times New Roman"/>
              </w:rPr>
            </w:pPr>
            <w:r w:rsidRPr="004A1823">
              <w:rPr>
                <w:rFonts w:eastAsia="Times New Roman" w:cs="Times New Roman"/>
              </w:rPr>
              <w:t>140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90"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35497654" w14:textId="77777777" w:rsidR="00D74124" w:rsidRPr="004A1823" w:rsidRDefault="001732C5" w:rsidP="004A1823">
            <w:pPr>
              <w:ind w:firstLine="0"/>
              <w:rPr>
                <w:rFonts w:eastAsia="Times New Roman" w:cs="Times New Roman"/>
              </w:rPr>
            </w:pPr>
            <w:r w:rsidRPr="004A1823">
              <w:rPr>
                <w:rFonts w:eastAsia="Times New Roman" w:cs="Times New Roman"/>
              </w:rPr>
              <w:t>190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91"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5E4D4A4F" w14:textId="77777777" w:rsidR="00D74124" w:rsidRPr="004A1823" w:rsidRDefault="001732C5" w:rsidP="004A1823">
            <w:pPr>
              <w:ind w:firstLine="0"/>
              <w:rPr>
                <w:rFonts w:eastAsia="Times New Roman" w:cs="Times New Roman"/>
              </w:rPr>
            </w:pPr>
            <w:r w:rsidRPr="004A1823">
              <w:rPr>
                <w:rFonts w:eastAsia="Times New Roman" w:cs="Times New Roman"/>
              </w:rPr>
              <w:t>1.4</w:t>
            </w:r>
          </w:p>
        </w:tc>
      </w:tr>
      <w:tr w:rsidR="00D74124" w:rsidRPr="004A1823" w14:paraId="507CEA92"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92"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6D6AEB3A" w14:textId="77777777" w:rsidR="00D74124" w:rsidRPr="004A1823" w:rsidRDefault="001732C5" w:rsidP="004A1823">
            <w:pPr>
              <w:ind w:firstLine="0"/>
              <w:rPr>
                <w:rFonts w:eastAsia="Times New Roman" w:cs="Times New Roman"/>
              </w:rPr>
            </w:pPr>
            <w:r w:rsidRPr="004A1823">
              <w:rPr>
                <w:rFonts w:eastAsia="Times New Roman" w:cs="Times New Roman"/>
              </w:rPr>
              <w:t>Combined</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93"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39CEF06E" w14:textId="77777777" w:rsidR="00D74124" w:rsidRPr="004A1823" w:rsidRDefault="001732C5" w:rsidP="004A1823">
            <w:pPr>
              <w:ind w:firstLine="0"/>
              <w:rPr>
                <w:rFonts w:eastAsia="Times New Roman" w:cs="Times New Roman"/>
              </w:rPr>
            </w:pPr>
            <w:r w:rsidRPr="004A1823">
              <w:rPr>
                <w:rFonts w:eastAsia="Times New Roman" w:cs="Times New Roman"/>
              </w:rPr>
              <w:t>170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94"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52EA7637" w14:textId="77777777" w:rsidR="00D74124" w:rsidRPr="004A1823" w:rsidRDefault="001732C5" w:rsidP="004A1823">
            <w:pPr>
              <w:ind w:firstLine="0"/>
              <w:rPr>
                <w:rFonts w:eastAsia="Times New Roman" w:cs="Times New Roman"/>
              </w:rPr>
            </w:pPr>
            <w:r w:rsidRPr="004A1823">
              <w:rPr>
                <w:rFonts w:eastAsia="Times New Roman" w:cs="Times New Roman"/>
              </w:rPr>
              <w:t>240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95"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07C5F60C" w14:textId="77777777" w:rsidR="00D74124" w:rsidRPr="004A1823" w:rsidRDefault="001732C5" w:rsidP="004A1823">
            <w:pPr>
              <w:ind w:firstLine="0"/>
              <w:rPr>
                <w:rFonts w:eastAsia="Times New Roman" w:cs="Times New Roman"/>
              </w:rPr>
            </w:pPr>
            <w:r w:rsidRPr="004A1823">
              <w:rPr>
                <w:rFonts w:eastAsia="Times New Roman" w:cs="Times New Roman"/>
              </w:rPr>
              <w:t>1.4</w:t>
            </w:r>
          </w:p>
        </w:tc>
      </w:tr>
      <w:tr w:rsidR="00D74124" w:rsidRPr="004A1823" w14:paraId="453AEA37" w14:textId="77777777" w:rsidTr="003B7399">
        <w:trPr>
          <w:jc w:val="center"/>
        </w:trPr>
        <w:tc>
          <w:tcPr>
            <w:tcW w:w="2124" w:type="dxa"/>
            <w:tcBorders>
              <w:top w:val="single" w:sz="8" w:space="0" w:color="000000"/>
              <w:left w:val="single" w:sz="8" w:space="0" w:color="000000"/>
              <w:bottom w:val="single" w:sz="8" w:space="0" w:color="000000"/>
              <w:right w:val="single" w:sz="8" w:space="0" w:color="000000"/>
            </w:tcBorders>
            <w:shd w:val="clear" w:color="auto" w:fill="auto"/>
            <w:tcPrChange w:id="496" w:author="Maria Myslina" w:date="2019-06-04T14:50:00Z">
              <w:tcPr>
                <w:tcW w:w="2124" w:type="dxa"/>
                <w:tcBorders>
                  <w:top w:val="single" w:sz="8" w:space="0" w:color="000000"/>
                  <w:left w:val="single" w:sz="8" w:space="0" w:color="000000"/>
                  <w:bottom w:val="single" w:sz="8" w:space="0" w:color="000000"/>
                  <w:right w:val="single" w:sz="8" w:space="0" w:color="000000"/>
                </w:tcBorders>
                <w:shd w:val="clear" w:color="auto" w:fill="auto"/>
              </w:tcPr>
            </w:tcPrChange>
          </w:tcPr>
          <w:p w14:paraId="633FD66D" w14:textId="77777777" w:rsidR="00D74124" w:rsidRPr="004A1823" w:rsidRDefault="001732C5" w:rsidP="004A1823">
            <w:pPr>
              <w:ind w:firstLine="0"/>
              <w:rPr>
                <w:rFonts w:eastAsia="Times New Roman" w:cs="Times New Roman"/>
              </w:rPr>
            </w:pPr>
            <w:r w:rsidRPr="004A1823">
              <w:rPr>
                <w:rFonts w:eastAsia="Times New Roman" w:cs="Times New Roman"/>
              </w:rPr>
              <w:t>Pimsleur et 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97"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23120950" w14:textId="77777777" w:rsidR="00D74124" w:rsidRPr="004A1823" w:rsidRDefault="001732C5" w:rsidP="004A1823">
            <w:pPr>
              <w:ind w:firstLine="0"/>
              <w:rPr>
                <w:rFonts w:eastAsia="Times New Roman" w:cs="Times New Roman"/>
              </w:rPr>
            </w:pPr>
            <w:r w:rsidRPr="004A1823">
              <w:rPr>
                <w:rFonts w:eastAsia="Times New Roman" w:cs="Times New Roman"/>
              </w:rPr>
              <w:t>180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Change w:id="498" w:author="Maria Myslina" w:date="2019-06-04T14:50:00Z">
              <w:tcPr>
                <w:tcW w:w="2125" w:type="dxa"/>
                <w:tcBorders>
                  <w:top w:val="single" w:sz="8" w:space="0" w:color="000000"/>
                  <w:left w:val="single" w:sz="8" w:space="0" w:color="000000"/>
                  <w:bottom w:val="single" w:sz="8" w:space="0" w:color="000000"/>
                  <w:right w:val="single" w:sz="8" w:space="0" w:color="000000"/>
                </w:tcBorders>
                <w:shd w:val="clear" w:color="auto" w:fill="auto"/>
              </w:tcPr>
            </w:tcPrChange>
          </w:tcPr>
          <w:p w14:paraId="05FC0341" w14:textId="77777777" w:rsidR="00D74124" w:rsidRPr="004A1823" w:rsidRDefault="001732C5" w:rsidP="004A1823">
            <w:pPr>
              <w:ind w:firstLine="0"/>
              <w:rPr>
                <w:rFonts w:eastAsia="Times New Roman" w:cs="Times New Roman"/>
              </w:rPr>
            </w:pPr>
            <w:r w:rsidRPr="004A1823">
              <w:rPr>
                <w:rFonts w:eastAsia="Times New Roman" w:cs="Times New Roman"/>
              </w:rPr>
              <w:t>300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Change w:id="499" w:author="Maria Myslina" w:date="2019-06-04T14:50:00Z">
              <w:tcPr>
                <w:tcW w:w="2123" w:type="dxa"/>
                <w:tcBorders>
                  <w:top w:val="single" w:sz="8" w:space="0" w:color="000000"/>
                  <w:left w:val="single" w:sz="8" w:space="0" w:color="000000"/>
                  <w:bottom w:val="single" w:sz="8" w:space="0" w:color="000000"/>
                  <w:right w:val="single" w:sz="8" w:space="0" w:color="000000"/>
                </w:tcBorders>
                <w:shd w:val="clear" w:color="auto" w:fill="auto"/>
              </w:tcPr>
            </w:tcPrChange>
          </w:tcPr>
          <w:p w14:paraId="30158924" w14:textId="77777777" w:rsidR="00D74124" w:rsidRPr="004A1823" w:rsidRDefault="001732C5" w:rsidP="004A1823">
            <w:pPr>
              <w:ind w:firstLine="0"/>
              <w:rPr>
                <w:rFonts w:eastAsia="Times New Roman" w:cs="Times New Roman"/>
              </w:rPr>
            </w:pPr>
            <w:r w:rsidRPr="004A1823">
              <w:rPr>
                <w:rFonts w:eastAsia="Times New Roman" w:cs="Times New Roman"/>
              </w:rPr>
              <w:t>1.7</w:t>
            </w:r>
          </w:p>
        </w:tc>
      </w:tr>
    </w:tbl>
    <w:p w14:paraId="00382C68" w14:textId="77777777" w:rsidR="00D74124" w:rsidRPr="004A1823" w:rsidDel="003B7399" w:rsidRDefault="00D74124" w:rsidP="004A1823">
      <w:pPr>
        <w:rPr>
          <w:del w:id="500" w:author="Maria Myslina" w:date="2019-06-04T14:50:00Z"/>
          <w:rFonts w:eastAsia="Times New Roman" w:cs="Times New Roman"/>
        </w:rPr>
      </w:pPr>
    </w:p>
    <w:p w14:paraId="060C3EE4" w14:textId="4C754855" w:rsidR="00D74124" w:rsidRPr="004A1823" w:rsidDel="003B7399" w:rsidRDefault="00D74124" w:rsidP="003B7399">
      <w:pPr>
        <w:ind w:firstLine="0"/>
        <w:rPr>
          <w:del w:id="501" w:author="Maria Myslina" w:date="2019-06-04T14:50:00Z"/>
          <w:rFonts w:eastAsia="Times New Roman" w:cs="Times New Roman"/>
        </w:rPr>
        <w:pPrChange w:id="502" w:author="Maria Myslina" w:date="2019-06-04T14:50:00Z">
          <w:pPr/>
        </w:pPrChange>
      </w:pPr>
    </w:p>
    <w:p w14:paraId="2B8EC98A" w14:textId="77777777" w:rsidR="003B7399" w:rsidRDefault="003B7399" w:rsidP="004A1823">
      <w:pPr>
        <w:rPr>
          <w:ins w:id="503" w:author="Maria Myslina" w:date="2019-06-04T14:50:00Z"/>
          <w:rFonts w:eastAsia="Times New Roman" w:cs="Times New Roman"/>
          <w:lang w:val="en-US"/>
        </w:rPr>
      </w:pPr>
    </w:p>
    <w:p w14:paraId="1ED571A5" w14:textId="1E6BE076" w:rsidR="00D74124" w:rsidRPr="004A1823" w:rsidRDefault="001732C5" w:rsidP="004A1823">
      <w:pPr>
        <w:rPr>
          <w:rFonts w:cs="Times New Roman"/>
          <w:lang w:val="en-US"/>
        </w:rPr>
      </w:pPr>
      <w:r w:rsidRPr="004A1823">
        <w:rPr>
          <w:rFonts w:eastAsia="Times New Roman" w:cs="Times New Roman"/>
          <w:lang w:val="en-US"/>
        </w:rPr>
        <w:t xml:space="preserve">In </w:t>
      </w:r>
      <w:hyperlink r:id="rId67">
        <w:r w:rsidRPr="004A1823">
          <w:rPr>
            <w:rStyle w:val="ListLabel82"/>
            <w:rFonts w:eastAsia="DejaVu Sans"/>
            <w:lang w:val="en-US"/>
          </w:rPr>
          <w:t>(Stepanova, 2011)</w:t>
        </w:r>
      </w:hyperlink>
      <w:r w:rsidRPr="004A1823">
        <w:rPr>
          <w:rFonts w:eastAsia="Times New Roman" w:cs="Times New Roman"/>
          <w:lang w:val="en-US"/>
        </w:rPr>
        <w:t xml:space="preserve"> the average rate of Russian speech is estimated based on data from Speech Corpus of Russian Everyday Interaction ‘One Day of Speech’ (ORD Corpus). Stepanova says: ‘It is assumed that there is an average generally accepted tempo in each linguistic community, and deviations from this rate may be attributed to numerous factors: the speaker’s age, gender, education, and so on’ </w:t>
      </w:r>
      <w:hyperlink r:id="rId68">
        <w:r w:rsidRPr="004A1823">
          <w:rPr>
            <w:rStyle w:val="ListLabel82"/>
            <w:rFonts w:eastAsia="DejaVu Sans"/>
            <w:lang w:val="en-US"/>
          </w:rPr>
          <w:t>(Stepanova, 2011, p. 1902)</w:t>
        </w:r>
      </w:hyperlink>
      <w:r w:rsidRPr="004A1823">
        <w:rPr>
          <w:rFonts w:eastAsia="Times New Roman" w:cs="Times New Roman"/>
          <w:lang w:val="en-US"/>
        </w:rPr>
        <w:t xml:space="preserve">. In other words, it is stated, that language speech rate is a single-value parameter of a language and the deviations from it should be explained by sociolinguistic parameters. But as we have seen before, in the </w:t>
      </w:r>
      <w:hyperlink r:id="rId69">
        <w:r w:rsidRPr="004A1823">
          <w:rPr>
            <w:rStyle w:val="ListLabel82"/>
            <w:rFonts w:eastAsia="DejaVu Sans"/>
            <w:lang w:val="en-US"/>
          </w:rPr>
          <w:t>(Kendall, 2009)</w:t>
        </w:r>
      </w:hyperlink>
      <w:r w:rsidRPr="004A1823">
        <w:rPr>
          <w:rFonts w:eastAsia="Times New Roman" w:cs="Times New Roman"/>
          <w:lang w:val="en-US"/>
        </w:rPr>
        <w:t>, it was found, that even within a group with similar sociolinguistic parameters there is significant variation in speech rate.</w:t>
      </w:r>
    </w:p>
    <w:p w14:paraId="7D758D5B" w14:textId="77777777" w:rsidR="00D74124" w:rsidRPr="004A1823" w:rsidRDefault="001732C5" w:rsidP="004A1823">
      <w:pPr>
        <w:pStyle w:val="2"/>
        <w:rPr>
          <w:lang w:val="en-US"/>
        </w:rPr>
      </w:pPr>
      <w:bookmarkStart w:id="504" w:name="_2rsfnxpb4a4a"/>
      <w:bookmarkStart w:id="505" w:name="_Toc10559762"/>
      <w:bookmarkEnd w:id="504"/>
      <w:r w:rsidRPr="004A1823">
        <w:rPr>
          <w:lang w:val="en-US"/>
        </w:rPr>
        <w:t>2.3. Cross-linguistic studies</w:t>
      </w:r>
      <w:bookmarkEnd w:id="505"/>
    </w:p>
    <w:p w14:paraId="21BCE1D8" w14:textId="401CF33D" w:rsidR="00D74124" w:rsidRPr="004A1823" w:rsidRDefault="001732C5" w:rsidP="004A1823">
      <w:pPr>
        <w:rPr>
          <w:rFonts w:cs="Times New Roman"/>
          <w:lang w:val="en-US"/>
        </w:rPr>
      </w:pPr>
      <w:r w:rsidRPr="004A1823">
        <w:rPr>
          <w:rFonts w:eastAsia="Times New Roman" w:cs="Times New Roman"/>
          <w:lang w:val="en-US"/>
        </w:rPr>
        <w:t xml:space="preserve">The next level of generalization is represented by cross-linguistic studies. In </w:t>
      </w:r>
      <w:hyperlink r:id="rId70">
        <w:r w:rsidRPr="004A1823">
          <w:rPr>
            <w:rStyle w:val="ListLabel82"/>
            <w:rFonts w:eastAsia="DejaVu Sans"/>
            <w:lang w:val="en-US"/>
          </w:rPr>
          <w:t>(Barik, 1977)</w:t>
        </w:r>
      </w:hyperlink>
      <w:r w:rsidRPr="004A1823">
        <w:rPr>
          <w:rFonts w:eastAsia="Times New Roman" w:cs="Times New Roman"/>
          <w:lang w:val="en-US"/>
        </w:rPr>
        <w:t xml:space="preserve"> a cross-linguistic analysis of different speech types of English and French is presented. He studied spontaneous and semi-prepared speech, prepared or formal speech for both oral and for written delivery. For each type, a passage from only one speaker was recorded for each language. The content of passages was comparable: for spontaneous speech – film discussion, for semi-prepared speech – ‘live’ lecture recordings, both on a general theme, for oral prepared – ‘formal non-technical speech in </w:t>
      </w:r>
      <w:r w:rsidRPr="004A1823">
        <w:rPr>
          <w:rFonts w:eastAsia="Times New Roman" w:cs="Times New Roman"/>
          <w:lang w:val="en-US"/>
        </w:rPr>
        <w:lastRenderedPageBreak/>
        <w:t xml:space="preserve">English’ and its oral translation from French interlocutor, for written prepared – reading of a ‘not very technical’ article, available both in English and French. For both languages, two adult male speakers were involved, recording different types of speech. </w:t>
      </w:r>
      <w:r w:rsidR="00EC4337" w:rsidRPr="004A1823">
        <w:rPr>
          <w:rFonts w:eastAsia="Times New Roman" w:cs="Times New Roman"/>
          <w:lang w:val="en-US"/>
        </w:rPr>
        <w:t>The part of results,</w:t>
      </w:r>
      <w:r w:rsidRPr="004A1823">
        <w:rPr>
          <w:rFonts w:eastAsia="Times New Roman" w:cs="Times New Roman"/>
          <w:lang w:val="en-US"/>
        </w:rPr>
        <w:t xml:space="preserve"> related to speech and articulation rate</w:t>
      </w:r>
      <w:r w:rsidR="00EC4337" w:rsidRPr="004A1823">
        <w:rPr>
          <w:rFonts w:eastAsia="Times New Roman" w:cs="Times New Roman"/>
          <w:lang w:val="en-US"/>
        </w:rPr>
        <w:t>,</w:t>
      </w:r>
      <w:r w:rsidRPr="004A1823">
        <w:rPr>
          <w:rFonts w:eastAsia="Times New Roman" w:cs="Times New Roman"/>
          <w:lang w:val="en-US"/>
        </w:rPr>
        <w:t xml:space="preserve"> is presented in </w:t>
      </w:r>
      <w:del w:id="506" w:author="Maria Myslina" w:date="2019-06-04T14:37:00Z">
        <w:r w:rsidRPr="004A1823" w:rsidDel="003B7399">
          <w:rPr>
            <w:rFonts w:eastAsia="Times New Roman" w:cs="Times New Roman"/>
            <w:lang w:val="en-US"/>
          </w:rPr>
          <w:delText xml:space="preserve">Table </w:delText>
        </w:r>
      </w:del>
      <w:ins w:id="507" w:author="Maria Myslina" w:date="2019-06-04T14:39:00Z">
        <w:r w:rsidR="003B7399">
          <w:rPr>
            <w:rFonts w:eastAsia="Times New Roman" w:cs="Times New Roman"/>
            <w:lang w:val="en-US"/>
          </w:rPr>
          <w:t>Table </w:t>
        </w:r>
      </w:ins>
      <w:del w:id="508" w:author="Maria Myslina" w:date="2019-06-04T15:29:00Z">
        <w:r w:rsidRPr="004A1823" w:rsidDel="00C95CB3">
          <w:rPr>
            <w:rFonts w:eastAsia="Times New Roman" w:cs="Times New Roman"/>
            <w:lang w:val="en-US"/>
          </w:rPr>
          <w:delText>N</w:delText>
        </w:r>
      </w:del>
      <w:ins w:id="509" w:author="Maria Myslina" w:date="2019-06-04T15:31:00Z">
        <w:r w:rsidR="00C95CB3">
          <w:rPr>
            <w:rFonts w:eastAsia="Times New Roman" w:cs="Times New Roman"/>
            <w:lang w:val="en-US"/>
          </w:rPr>
          <w:t>3</w:t>
        </w:r>
      </w:ins>
      <w:r w:rsidRPr="004A1823">
        <w:rPr>
          <w:rFonts w:eastAsia="Times New Roman" w:cs="Times New Roman"/>
          <w:lang w:val="en-US"/>
        </w:rPr>
        <w:t>.</w:t>
      </w:r>
    </w:p>
    <w:p w14:paraId="6630EE6A" w14:textId="3D374573" w:rsidR="00D74124" w:rsidRPr="004A1823" w:rsidDel="003B7399" w:rsidRDefault="00D74124" w:rsidP="003B7399">
      <w:pPr>
        <w:pStyle w:val="af6"/>
        <w:rPr>
          <w:del w:id="510" w:author="Maria Myslina" w:date="2019-06-04T14:50:00Z"/>
        </w:rPr>
        <w:pPrChange w:id="511" w:author="Maria Myslina" w:date="2019-06-04T14:51:00Z">
          <w:pPr>
            <w:ind w:firstLine="0"/>
          </w:pPr>
        </w:pPrChange>
      </w:pPr>
    </w:p>
    <w:p w14:paraId="7E373544" w14:textId="3952A6CA" w:rsidR="00D74124" w:rsidRPr="004A1823" w:rsidRDefault="001732C5" w:rsidP="003B7399">
      <w:pPr>
        <w:pStyle w:val="af6"/>
        <w:pPrChange w:id="512" w:author="Maria Myslina" w:date="2019-06-04T14:51:00Z">
          <w:pPr>
            <w:ind w:firstLine="0"/>
          </w:pPr>
        </w:pPrChange>
      </w:pPr>
      <w:del w:id="513" w:author="Maria Myslina" w:date="2019-06-04T14:37:00Z">
        <w:r w:rsidRPr="004A1823" w:rsidDel="003B7399">
          <w:delText xml:space="preserve">Table </w:delText>
        </w:r>
      </w:del>
      <w:ins w:id="514" w:author="Maria Myslina" w:date="2019-06-04T14:39:00Z">
        <w:r w:rsidR="003B7399">
          <w:t>Table </w:t>
        </w:r>
      </w:ins>
      <w:del w:id="515" w:author="Maria Myslina" w:date="2019-06-04T15:29:00Z">
        <w:r w:rsidRPr="004A1823" w:rsidDel="00C95CB3">
          <w:delText>N</w:delText>
        </w:r>
      </w:del>
      <w:ins w:id="516" w:author="Maria Myslina" w:date="2019-06-04T15:31:00Z">
        <w:r w:rsidR="00C95CB3">
          <w:t>3</w:t>
        </w:r>
      </w:ins>
      <w:r w:rsidRPr="004A1823">
        <w:t xml:space="preserve">. Data for English and French texts </w:t>
      </w:r>
      <w:r w:rsidRPr="004A1823">
        <w:rPr>
          <w:rStyle w:val="ListLabel82"/>
          <w:rFonts w:eastAsia="DejaVu Sans"/>
        </w:rPr>
        <w:fldChar w:fldCharType="begin"/>
      </w:r>
      <w:r w:rsidRPr="004A1823">
        <w:rPr>
          <w:rStyle w:val="ListLabel82"/>
          <w:rFonts w:eastAsia="DejaVu Sans"/>
        </w:rPr>
        <w:instrText xml:space="preserve"> HYPERLINK "https://www.zotero.org/google-docs/?hSHwGV" \h </w:instrText>
      </w:r>
      <w:r w:rsidRPr="004A1823">
        <w:rPr>
          <w:rStyle w:val="ListLabel82"/>
          <w:rFonts w:eastAsia="DejaVu Sans"/>
        </w:rPr>
        <w:fldChar w:fldCharType="separate"/>
      </w:r>
      <w:r w:rsidRPr="004A1823">
        <w:rPr>
          <w:rStyle w:val="ListLabel82"/>
          <w:rFonts w:eastAsia="DejaVu Sans"/>
        </w:rPr>
        <w:t>(Barik, 1977, p. 120)</w:t>
      </w:r>
      <w:r w:rsidRPr="004A1823">
        <w:rPr>
          <w:rStyle w:val="ListLabel82"/>
          <w:rFonts w:eastAsia="DejaVu Sans"/>
        </w:rPr>
        <w:fldChar w:fldCharType="end"/>
      </w:r>
      <w:r w:rsidRPr="004A1823">
        <w:t>.</w:t>
      </w:r>
    </w:p>
    <w:tbl>
      <w:tblPr>
        <w:tblStyle w:val="TableNormal"/>
        <w:tblW w:w="9195"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1471"/>
        <w:gridCol w:w="721"/>
        <w:gridCol w:w="660"/>
        <w:gridCol w:w="825"/>
        <w:gridCol w:w="810"/>
        <w:gridCol w:w="871"/>
        <w:gridCol w:w="660"/>
        <w:gridCol w:w="675"/>
        <w:gridCol w:w="855"/>
        <w:gridCol w:w="810"/>
        <w:gridCol w:w="837"/>
      </w:tblGrid>
      <w:tr w:rsidR="00D74124" w:rsidRPr="004A1823" w14:paraId="210D71A4" w14:textId="77777777">
        <w:trPr>
          <w:trHeight w:val="440"/>
        </w:trPr>
        <w:tc>
          <w:tcPr>
            <w:tcW w:w="1470"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27036CF6" w14:textId="77777777" w:rsidR="00D74124" w:rsidRPr="004A1823" w:rsidRDefault="00D74124" w:rsidP="004A1823">
            <w:pPr>
              <w:ind w:firstLine="0"/>
              <w:rPr>
                <w:rFonts w:eastAsia="Times New Roman" w:cs="Times New Roman"/>
                <w:sz w:val="20"/>
                <w:szCs w:val="20"/>
                <w:lang w:val="en-US"/>
              </w:rPr>
            </w:pPr>
          </w:p>
        </w:tc>
        <w:tc>
          <w:tcPr>
            <w:tcW w:w="3886" w:type="dxa"/>
            <w:gridSpan w:val="5"/>
            <w:tcBorders>
              <w:top w:val="single" w:sz="8" w:space="0" w:color="000000"/>
              <w:left w:val="single" w:sz="8" w:space="0" w:color="000000"/>
              <w:bottom w:val="single" w:sz="8" w:space="0" w:color="000000"/>
              <w:right w:val="single" w:sz="8" w:space="0" w:color="000000"/>
            </w:tcBorders>
            <w:shd w:val="clear" w:color="auto" w:fill="auto"/>
          </w:tcPr>
          <w:p w14:paraId="4977EB90"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English texts</w:t>
            </w:r>
          </w:p>
        </w:tc>
        <w:tc>
          <w:tcPr>
            <w:tcW w:w="3837" w:type="dxa"/>
            <w:gridSpan w:val="5"/>
            <w:tcBorders>
              <w:top w:val="single" w:sz="8" w:space="0" w:color="000000"/>
              <w:left w:val="single" w:sz="8" w:space="0" w:color="000000"/>
              <w:bottom w:val="single" w:sz="8" w:space="0" w:color="000000"/>
              <w:right w:val="single" w:sz="8" w:space="0" w:color="000000"/>
            </w:tcBorders>
            <w:shd w:val="clear" w:color="auto" w:fill="auto"/>
          </w:tcPr>
          <w:p w14:paraId="1894D71F"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French texts</w:t>
            </w:r>
          </w:p>
        </w:tc>
      </w:tr>
      <w:tr w:rsidR="00D74124" w:rsidRPr="004A1823" w14:paraId="2C96EC46" w14:textId="77777777">
        <w:trPr>
          <w:trHeight w:val="440"/>
        </w:trPr>
        <w:tc>
          <w:tcPr>
            <w:tcW w:w="1470" w:type="dxa"/>
            <w:vMerge/>
            <w:tcBorders>
              <w:top w:val="single" w:sz="8" w:space="0" w:color="000000"/>
              <w:left w:val="single" w:sz="8" w:space="0" w:color="000000"/>
              <w:bottom w:val="single" w:sz="8" w:space="0" w:color="000000"/>
              <w:right w:val="single" w:sz="8" w:space="0" w:color="000000"/>
            </w:tcBorders>
            <w:shd w:val="clear" w:color="auto" w:fill="auto"/>
          </w:tcPr>
          <w:p w14:paraId="1BCD6EF5" w14:textId="77777777" w:rsidR="00D74124" w:rsidRPr="004A1823" w:rsidRDefault="00D74124" w:rsidP="004A1823">
            <w:pPr>
              <w:ind w:firstLine="0"/>
              <w:rPr>
                <w:rFonts w:eastAsia="Times New Roman" w:cs="Times New Roman"/>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Pr>
          <w:p w14:paraId="33266055"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Story</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624A609D"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Film</w:t>
            </w:r>
          </w:p>
        </w:tc>
        <w:tc>
          <w:tcPr>
            <w:tcW w:w="825" w:type="dxa"/>
            <w:tcBorders>
              <w:top w:val="single" w:sz="8" w:space="0" w:color="000000"/>
              <w:left w:val="single" w:sz="8" w:space="0" w:color="000000"/>
              <w:bottom w:val="single" w:sz="8" w:space="0" w:color="000000"/>
              <w:right w:val="single" w:sz="8" w:space="0" w:color="000000"/>
            </w:tcBorders>
            <w:shd w:val="clear" w:color="auto" w:fill="auto"/>
          </w:tcPr>
          <w:p w14:paraId="5A6948AA"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Lecture</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1415959A"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Speech</w:t>
            </w:r>
          </w:p>
        </w:tc>
        <w:tc>
          <w:tcPr>
            <w:tcW w:w="871" w:type="dxa"/>
            <w:tcBorders>
              <w:top w:val="single" w:sz="8" w:space="0" w:color="000000"/>
              <w:left w:val="single" w:sz="8" w:space="0" w:color="000000"/>
              <w:bottom w:val="single" w:sz="8" w:space="0" w:color="000000"/>
              <w:right w:val="single" w:sz="8" w:space="0" w:color="000000"/>
            </w:tcBorders>
            <w:shd w:val="clear" w:color="auto" w:fill="auto"/>
          </w:tcPr>
          <w:p w14:paraId="1B18E161"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Written text</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248B1511"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Story</w:t>
            </w:r>
          </w:p>
        </w:tc>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06B3E3F4"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Film</w:t>
            </w:r>
          </w:p>
        </w:tc>
        <w:tc>
          <w:tcPr>
            <w:tcW w:w="855" w:type="dxa"/>
            <w:tcBorders>
              <w:top w:val="single" w:sz="8" w:space="0" w:color="000000"/>
              <w:left w:val="single" w:sz="8" w:space="0" w:color="000000"/>
              <w:bottom w:val="single" w:sz="8" w:space="0" w:color="000000"/>
              <w:right w:val="single" w:sz="8" w:space="0" w:color="000000"/>
            </w:tcBorders>
            <w:shd w:val="clear" w:color="auto" w:fill="auto"/>
          </w:tcPr>
          <w:p w14:paraId="3E3CB2A6"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Lecture</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399E6E2F"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Speech</w:t>
            </w:r>
          </w:p>
        </w:tc>
        <w:tc>
          <w:tcPr>
            <w:tcW w:w="837" w:type="dxa"/>
            <w:tcBorders>
              <w:top w:val="single" w:sz="8" w:space="0" w:color="000000"/>
              <w:left w:val="single" w:sz="8" w:space="0" w:color="000000"/>
              <w:bottom w:val="single" w:sz="8" w:space="0" w:color="000000"/>
              <w:right w:val="single" w:sz="8" w:space="0" w:color="000000"/>
            </w:tcBorders>
            <w:shd w:val="clear" w:color="auto" w:fill="auto"/>
          </w:tcPr>
          <w:p w14:paraId="0DF5DFC9"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Written text</w:t>
            </w:r>
          </w:p>
        </w:tc>
      </w:tr>
      <w:tr w:rsidR="00D74124" w:rsidRPr="004A1823" w14:paraId="70929FBB" w14:textId="77777777">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34F3137F"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Speech rate (syll./min.)</w:t>
            </w:r>
          </w:p>
        </w:tc>
        <w:tc>
          <w:tcPr>
            <w:tcW w:w="720" w:type="dxa"/>
            <w:tcBorders>
              <w:top w:val="single" w:sz="8" w:space="0" w:color="000000"/>
              <w:left w:val="single" w:sz="8" w:space="0" w:color="000000"/>
              <w:bottom w:val="single" w:sz="8" w:space="0" w:color="000000"/>
              <w:right w:val="single" w:sz="8" w:space="0" w:color="000000"/>
            </w:tcBorders>
            <w:shd w:val="clear" w:color="auto" w:fill="auto"/>
          </w:tcPr>
          <w:p w14:paraId="6C3FAF59"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149.9</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6236DCB8"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194.1</w:t>
            </w:r>
          </w:p>
        </w:tc>
        <w:tc>
          <w:tcPr>
            <w:tcW w:w="825" w:type="dxa"/>
            <w:tcBorders>
              <w:top w:val="single" w:sz="8" w:space="0" w:color="000000"/>
              <w:left w:val="single" w:sz="8" w:space="0" w:color="000000"/>
              <w:bottom w:val="single" w:sz="8" w:space="0" w:color="000000"/>
              <w:right w:val="single" w:sz="8" w:space="0" w:color="000000"/>
            </w:tcBorders>
            <w:shd w:val="clear" w:color="auto" w:fill="auto"/>
          </w:tcPr>
          <w:p w14:paraId="6DBE748E"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189.7</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3E8A5323"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155.6</w:t>
            </w:r>
          </w:p>
        </w:tc>
        <w:tc>
          <w:tcPr>
            <w:tcW w:w="871" w:type="dxa"/>
            <w:tcBorders>
              <w:top w:val="single" w:sz="8" w:space="0" w:color="000000"/>
              <w:left w:val="single" w:sz="8" w:space="0" w:color="000000"/>
              <w:bottom w:val="single" w:sz="8" w:space="0" w:color="000000"/>
              <w:right w:val="single" w:sz="8" w:space="0" w:color="000000"/>
            </w:tcBorders>
            <w:shd w:val="clear" w:color="auto" w:fill="auto"/>
          </w:tcPr>
          <w:p w14:paraId="5BA440C0"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193.2</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4754FA30"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131.8</w:t>
            </w:r>
          </w:p>
        </w:tc>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220EE79E"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174.0</w:t>
            </w:r>
          </w:p>
        </w:tc>
        <w:tc>
          <w:tcPr>
            <w:tcW w:w="855" w:type="dxa"/>
            <w:tcBorders>
              <w:top w:val="single" w:sz="8" w:space="0" w:color="000000"/>
              <w:left w:val="single" w:sz="8" w:space="0" w:color="000000"/>
              <w:bottom w:val="single" w:sz="8" w:space="0" w:color="000000"/>
              <w:right w:val="single" w:sz="8" w:space="0" w:color="000000"/>
            </w:tcBorders>
            <w:shd w:val="clear" w:color="auto" w:fill="auto"/>
          </w:tcPr>
          <w:p w14:paraId="30D86C9E"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209.1</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9CBC987"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183.3</w:t>
            </w:r>
          </w:p>
        </w:tc>
        <w:tc>
          <w:tcPr>
            <w:tcW w:w="837" w:type="dxa"/>
            <w:tcBorders>
              <w:top w:val="single" w:sz="8" w:space="0" w:color="000000"/>
              <w:left w:val="single" w:sz="8" w:space="0" w:color="000000"/>
              <w:bottom w:val="single" w:sz="8" w:space="0" w:color="000000"/>
              <w:right w:val="single" w:sz="8" w:space="0" w:color="000000"/>
            </w:tcBorders>
            <w:shd w:val="clear" w:color="auto" w:fill="auto"/>
          </w:tcPr>
          <w:p w14:paraId="19FF41F9"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204.8</w:t>
            </w:r>
          </w:p>
        </w:tc>
      </w:tr>
      <w:tr w:rsidR="00D74124" w:rsidRPr="004A1823" w14:paraId="660EB045" w14:textId="77777777">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406C491"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Articulation rate (syll./min.)</w:t>
            </w:r>
          </w:p>
        </w:tc>
        <w:tc>
          <w:tcPr>
            <w:tcW w:w="720" w:type="dxa"/>
            <w:tcBorders>
              <w:top w:val="single" w:sz="8" w:space="0" w:color="000000"/>
              <w:left w:val="single" w:sz="8" w:space="0" w:color="000000"/>
              <w:bottom w:val="single" w:sz="8" w:space="0" w:color="000000"/>
              <w:right w:val="single" w:sz="8" w:space="0" w:color="000000"/>
            </w:tcBorders>
            <w:shd w:val="clear" w:color="auto" w:fill="auto"/>
          </w:tcPr>
          <w:p w14:paraId="52AFBD6D"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292.3</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3B02D4C4"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273.0</w:t>
            </w:r>
          </w:p>
        </w:tc>
        <w:tc>
          <w:tcPr>
            <w:tcW w:w="825" w:type="dxa"/>
            <w:tcBorders>
              <w:top w:val="single" w:sz="8" w:space="0" w:color="000000"/>
              <w:left w:val="single" w:sz="8" w:space="0" w:color="000000"/>
              <w:bottom w:val="single" w:sz="8" w:space="0" w:color="000000"/>
              <w:right w:val="single" w:sz="8" w:space="0" w:color="000000"/>
            </w:tcBorders>
            <w:shd w:val="clear" w:color="auto" w:fill="auto"/>
          </w:tcPr>
          <w:p w14:paraId="76A938B1"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252.7</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4F0E82B"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280.0</w:t>
            </w:r>
          </w:p>
        </w:tc>
        <w:tc>
          <w:tcPr>
            <w:tcW w:w="871" w:type="dxa"/>
            <w:tcBorders>
              <w:top w:val="single" w:sz="8" w:space="0" w:color="000000"/>
              <w:left w:val="single" w:sz="8" w:space="0" w:color="000000"/>
              <w:bottom w:val="single" w:sz="8" w:space="0" w:color="000000"/>
              <w:right w:val="single" w:sz="8" w:space="0" w:color="000000"/>
            </w:tcBorders>
            <w:shd w:val="clear" w:color="auto" w:fill="auto"/>
          </w:tcPr>
          <w:p w14:paraId="39079BDA"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275.0</w:t>
            </w:r>
          </w:p>
        </w:tc>
        <w:tc>
          <w:tcPr>
            <w:tcW w:w="660" w:type="dxa"/>
            <w:tcBorders>
              <w:top w:val="single" w:sz="8" w:space="0" w:color="000000"/>
              <w:left w:val="single" w:sz="8" w:space="0" w:color="000000"/>
              <w:bottom w:val="single" w:sz="8" w:space="0" w:color="000000"/>
              <w:right w:val="single" w:sz="8" w:space="0" w:color="000000"/>
            </w:tcBorders>
            <w:shd w:val="clear" w:color="auto" w:fill="auto"/>
          </w:tcPr>
          <w:p w14:paraId="73F2D90D"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303.1</w:t>
            </w:r>
          </w:p>
        </w:tc>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467DC647"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305.9</w:t>
            </w:r>
          </w:p>
        </w:tc>
        <w:tc>
          <w:tcPr>
            <w:tcW w:w="855" w:type="dxa"/>
            <w:tcBorders>
              <w:top w:val="single" w:sz="8" w:space="0" w:color="000000"/>
              <w:left w:val="single" w:sz="8" w:space="0" w:color="000000"/>
              <w:bottom w:val="single" w:sz="8" w:space="0" w:color="000000"/>
              <w:right w:val="single" w:sz="8" w:space="0" w:color="000000"/>
            </w:tcBorders>
            <w:shd w:val="clear" w:color="auto" w:fill="auto"/>
          </w:tcPr>
          <w:p w14:paraId="622C63B0"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256.1</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BF9453B"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272.2</w:t>
            </w:r>
          </w:p>
        </w:tc>
        <w:tc>
          <w:tcPr>
            <w:tcW w:w="837" w:type="dxa"/>
            <w:tcBorders>
              <w:top w:val="single" w:sz="8" w:space="0" w:color="000000"/>
              <w:left w:val="single" w:sz="8" w:space="0" w:color="000000"/>
              <w:bottom w:val="single" w:sz="8" w:space="0" w:color="000000"/>
              <w:right w:val="single" w:sz="8" w:space="0" w:color="000000"/>
            </w:tcBorders>
            <w:shd w:val="clear" w:color="auto" w:fill="auto"/>
          </w:tcPr>
          <w:p w14:paraId="04E1D0AA" w14:textId="77777777" w:rsidR="00D74124" w:rsidRPr="004A1823" w:rsidRDefault="001732C5" w:rsidP="004A1823">
            <w:pPr>
              <w:ind w:firstLine="0"/>
              <w:jc w:val="center"/>
              <w:rPr>
                <w:rFonts w:eastAsia="Times New Roman" w:cs="Times New Roman"/>
                <w:sz w:val="20"/>
                <w:szCs w:val="20"/>
              </w:rPr>
            </w:pPr>
            <w:r w:rsidRPr="004A1823">
              <w:rPr>
                <w:rFonts w:eastAsia="Times New Roman" w:cs="Times New Roman"/>
                <w:sz w:val="20"/>
                <w:szCs w:val="20"/>
              </w:rPr>
              <w:t>285.8</w:t>
            </w:r>
          </w:p>
        </w:tc>
      </w:tr>
    </w:tbl>
    <w:p w14:paraId="5C8D2ED7" w14:textId="77777777" w:rsidR="00D74124" w:rsidRPr="004A1823" w:rsidRDefault="00D74124" w:rsidP="004A1823">
      <w:pPr>
        <w:rPr>
          <w:rFonts w:eastAsia="Times New Roman" w:cs="Times New Roman"/>
        </w:rPr>
      </w:pPr>
    </w:p>
    <w:p w14:paraId="2F4ADDE6" w14:textId="26BC25AD" w:rsidR="00D74124" w:rsidRPr="004A1823" w:rsidRDefault="001732C5" w:rsidP="004A1823">
      <w:pPr>
        <w:rPr>
          <w:rFonts w:eastAsia="Times New Roman" w:cs="Times New Roman"/>
          <w:lang w:val="en-US"/>
        </w:rPr>
      </w:pPr>
      <w:r w:rsidRPr="004A1823">
        <w:rPr>
          <w:rFonts w:eastAsia="Times New Roman" w:cs="Times New Roman"/>
          <w:lang w:val="en-US"/>
        </w:rPr>
        <w:t xml:space="preserve">On the base of these results, the author concludes, that ‘articulation rate is similar across languages in relation to each type of material separately, and is a relatively constant speech parameter’ </w:t>
      </w:r>
      <w:hyperlink r:id="rId71">
        <w:r w:rsidRPr="004A1823">
          <w:rPr>
            <w:rStyle w:val="ListLabel82"/>
            <w:rFonts w:eastAsia="DejaVu Sans"/>
            <w:lang w:val="en-US"/>
          </w:rPr>
          <w:t>(Barik, 1977, p. 116)</w:t>
        </w:r>
      </w:hyperlink>
      <w:r w:rsidRPr="004A1823">
        <w:rPr>
          <w:rFonts w:eastAsia="Times New Roman" w:cs="Times New Roman"/>
          <w:lang w:val="en-US"/>
        </w:rPr>
        <w:t>. But if we calculate the articulation rate in syllables per second for FILM category, we get 4.55 and 5.09 syll./sec for English and French accordingly. If we then calculate 5% of the English rate we get 0.23 syll./sec and 4.55 + 0.23 = 4.78 s</w:t>
      </w:r>
      <w:r w:rsidR="00EC4337" w:rsidRPr="004A1823">
        <w:rPr>
          <w:rFonts w:eastAsia="Times New Roman" w:cs="Times New Roman"/>
          <w:lang w:val="en-US"/>
        </w:rPr>
        <w:t>y</w:t>
      </w:r>
      <w:r w:rsidRPr="004A1823">
        <w:rPr>
          <w:rFonts w:eastAsia="Times New Roman" w:cs="Times New Roman"/>
          <w:lang w:val="en-US"/>
        </w:rPr>
        <w:t>ll./sec, which is less than 5.09. That is, this difference in speech rate is quite considerable for a hearer</w:t>
      </w:r>
      <w:r w:rsidRPr="004A1823">
        <w:rPr>
          <w:rStyle w:val="FootnoteAnchor"/>
          <w:rFonts w:eastAsia="Times New Roman" w:cs="Times New Roman"/>
        </w:rPr>
        <w:footnoteReference w:id="3"/>
      </w:r>
      <w:r w:rsidRPr="004A1823">
        <w:rPr>
          <w:rFonts w:eastAsia="Times New Roman" w:cs="Times New Roman"/>
          <w:lang w:val="en-US"/>
        </w:rPr>
        <w:t xml:space="preserve">. If we consider speech rate values from </w:t>
      </w:r>
      <w:del w:id="522" w:author="Maria Myslina" w:date="2019-06-04T16:57:00Z">
        <w:r w:rsidRPr="004A1823" w:rsidDel="009D2D5C">
          <w:rPr>
            <w:rFonts w:eastAsia="Times New Roman" w:cs="Times New Roman"/>
            <w:lang w:val="en-US"/>
          </w:rPr>
          <w:delText xml:space="preserve">the </w:delText>
        </w:r>
      </w:del>
      <w:del w:id="523" w:author="Maria Myslina" w:date="2019-06-04T14:37:00Z">
        <w:r w:rsidRPr="004A1823" w:rsidDel="003B7399">
          <w:rPr>
            <w:rFonts w:eastAsia="Times New Roman" w:cs="Times New Roman"/>
            <w:lang w:val="en-US"/>
          </w:rPr>
          <w:delText xml:space="preserve">table </w:delText>
        </w:r>
      </w:del>
      <w:ins w:id="524" w:author="Maria Myslina" w:date="2019-06-04T14:39:00Z">
        <w:r w:rsidR="003B7399">
          <w:rPr>
            <w:rFonts w:eastAsia="Times New Roman" w:cs="Times New Roman"/>
            <w:lang w:val="en-US"/>
          </w:rPr>
          <w:t>Table </w:t>
        </w:r>
      </w:ins>
      <w:ins w:id="525" w:author="Maria Myslina" w:date="2019-06-04T15:31:00Z">
        <w:r w:rsidR="00C95CB3">
          <w:rPr>
            <w:rFonts w:eastAsia="Times New Roman" w:cs="Times New Roman"/>
            <w:lang w:val="en-US"/>
          </w:rPr>
          <w:t xml:space="preserve">3 </w:t>
        </w:r>
      </w:ins>
      <w:r w:rsidRPr="004A1823">
        <w:rPr>
          <w:rFonts w:eastAsia="Times New Roman" w:cs="Times New Roman"/>
          <w:lang w:val="en-US"/>
        </w:rPr>
        <w:t>above, we will get an even greater difference, which refutes the author’s conclusions about the cross-linguistic similarity of this parameter.</w:t>
      </w:r>
    </w:p>
    <w:p w14:paraId="662F9AB1" w14:textId="1F9AF4A5" w:rsidR="00D74124" w:rsidRPr="004A1823" w:rsidRDefault="001732C5" w:rsidP="004A1823">
      <w:pPr>
        <w:rPr>
          <w:rFonts w:cs="Times New Roman"/>
          <w:lang w:val="en-US"/>
        </w:rPr>
      </w:pPr>
      <w:r w:rsidRPr="004A1823">
        <w:rPr>
          <w:rFonts w:eastAsia="Times New Roman" w:cs="Times New Roman"/>
          <w:lang w:val="en-US"/>
        </w:rPr>
        <w:t xml:space="preserve">The paper by Pellegrino, Coupé, &amp; Marsico </w:t>
      </w:r>
      <w:hyperlink r:id="rId72">
        <w:r w:rsidRPr="004A1823">
          <w:rPr>
            <w:rStyle w:val="ListLabel82"/>
            <w:rFonts w:eastAsia="DejaVu Sans"/>
            <w:lang w:val="en-US"/>
          </w:rPr>
          <w:t>(2011)</w:t>
        </w:r>
      </w:hyperlink>
      <w:r w:rsidRPr="004A1823">
        <w:rPr>
          <w:rFonts w:eastAsia="Times New Roman" w:cs="Times New Roman"/>
          <w:lang w:val="en-US"/>
        </w:rPr>
        <w:t xml:space="preserve"> is also a cross-linguistic study of speech rate and, more generally, the rate of information transmission. The goal of the study was to find out, whether there are differences in information transmission rate across seven languages: French, German, Italian, Japanese, Mandarin Chinese and Spanish. The total of 20 texts was collected from MULTEXT multilingual corpus </w:t>
      </w:r>
      <w:hyperlink r:id="rId73">
        <w:r w:rsidRPr="004A1823">
          <w:rPr>
            <w:rStyle w:val="ListLabel82"/>
            <w:rFonts w:eastAsia="DejaVu Sans"/>
            <w:lang w:val="en-US"/>
          </w:rPr>
          <w:t>(Campione &amp; Véronis, 1998)</w:t>
        </w:r>
      </w:hyperlink>
      <w:r w:rsidRPr="004A1823">
        <w:rPr>
          <w:rFonts w:eastAsia="Times New Roman" w:cs="Times New Roman"/>
          <w:lang w:val="en-US"/>
        </w:rPr>
        <w:t xml:space="preserve">. The original texts in British English and were then translated into other languages. The texts were then recorded by several native speakers. </w:t>
      </w:r>
      <w:r w:rsidRPr="004A1823">
        <w:rPr>
          <w:rFonts w:eastAsia="Times New Roman" w:cs="Times New Roman"/>
          <w:lang w:val="en-US"/>
        </w:rPr>
        <w:lastRenderedPageBreak/>
        <w:t xml:space="preserve">The main effect of the Language parameter was found, except between English and German, French and Italian, and Japanese and Spanish. The results are presented in Figure </w:t>
      </w:r>
      <w:del w:id="526" w:author="Maria Myslina" w:date="2019-06-04T15:29:00Z">
        <w:r w:rsidRPr="004A1823" w:rsidDel="00C95CB3">
          <w:rPr>
            <w:rFonts w:eastAsia="Times New Roman" w:cs="Times New Roman"/>
            <w:lang w:val="en-US"/>
          </w:rPr>
          <w:delText>N</w:delText>
        </w:r>
      </w:del>
      <w:ins w:id="527" w:author="Maria Myslina" w:date="2019-06-04T15:29:00Z">
        <w:r w:rsidR="00C95CB3">
          <w:rPr>
            <w:rFonts w:eastAsia="Times New Roman" w:cs="Times New Roman"/>
            <w:lang w:val="en-US"/>
          </w:rPr>
          <w:t>1</w:t>
        </w:r>
      </w:ins>
      <w:r w:rsidRPr="004A1823">
        <w:rPr>
          <w:rFonts w:eastAsia="Times New Roman" w:cs="Times New Roman"/>
          <w:lang w:val="en-US"/>
        </w:rPr>
        <w:t>.</w:t>
      </w:r>
    </w:p>
    <w:p w14:paraId="4B4E65D8" w14:textId="70546730" w:rsidR="00D74124" w:rsidRPr="004A1823" w:rsidRDefault="001732C5" w:rsidP="003B7399">
      <w:pPr>
        <w:pStyle w:val="af6"/>
        <w:pPrChange w:id="528" w:author="Maria Myslina" w:date="2019-06-04T14:51:00Z">
          <w:pPr>
            <w:ind w:firstLine="0"/>
          </w:pPr>
        </w:pPrChange>
      </w:pPr>
      <w:r w:rsidRPr="004A1823">
        <w:t xml:space="preserve">Figure </w:t>
      </w:r>
      <w:del w:id="529" w:author="Maria Myslina" w:date="2019-06-04T15:29:00Z">
        <w:r w:rsidRPr="004A1823" w:rsidDel="00C95CB3">
          <w:delText>N</w:delText>
        </w:r>
      </w:del>
      <w:ins w:id="530" w:author="Maria Myslina" w:date="2019-06-04T15:29:00Z">
        <w:r w:rsidR="00C95CB3">
          <w:t>1</w:t>
        </w:r>
      </w:ins>
      <w:r w:rsidRPr="004A1823">
        <w:t xml:space="preserve">. Speech rate of the studied languages </w:t>
      </w:r>
      <w:r w:rsidRPr="004A1823">
        <w:rPr>
          <w:rStyle w:val="ListLabel82"/>
          <w:rFonts w:eastAsia="DejaVu Sans"/>
        </w:rPr>
        <w:fldChar w:fldCharType="begin"/>
      </w:r>
      <w:r w:rsidRPr="004A1823">
        <w:rPr>
          <w:rStyle w:val="ListLabel82"/>
          <w:rFonts w:eastAsia="DejaVu Sans"/>
        </w:rPr>
        <w:instrText xml:space="preserve"> HYPERLINK "https://www.zotero.org/google-docs/?KzF5wX" \h </w:instrText>
      </w:r>
      <w:r w:rsidRPr="004A1823">
        <w:rPr>
          <w:rStyle w:val="ListLabel82"/>
          <w:rFonts w:eastAsia="DejaVu Sans"/>
        </w:rPr>
        <w:fldChar w:fldCharType="separate"/>
      </w:r>
      <w:r w:rsidRPr="004A1823">
        <w:rPr>
          <w:rStyle w:val="ListLabel82"/>
          <w:rFonts w:eastAsia="DejaVu Sans"/>
        </w:rPr>
        <w:t>(Pellegrino et al., 2011, p. 546)</w:t>
      </w:r>
      <w:r w:rsidRPr="004A1823">
        <w:rPr>
          <w:rStyle w:val="ListLabel82"/>
          <w:rFonts w:eastAsia="DejaVu Sans"/>
        </w:rPr>
        <w:fldChar w:fldCharType="end"/>
      </w:r>
      <w:r w:rsidRPr="004A1823">
        <w:t>.</w:t>
      </w:r>
    </w:p>
    <w:p w14:paraId="19A5FEBD" w14:textId="77777777" w:rsidR="00D74124" w:rsidRPr="004A1823" w:rsidRDefault="001732C5" w:rsidP="004A1823">
      <w:pPr>
        <w:rPr>
          <w:rFonts w:eastAsia="Times New Roman" w:cs="Times New Roman"/>
        </w:rPr>
      </w:pPr>
      <w:r w:rsidRPr="004A1823">
        <w:rPr>
          <w:rFonts w:cs="Times New Roman"/>
          <w:noProof/>
        </w:rPr>
        <w:drawing>
          <wp:inline distT="0" distB="0" distL="0" distR="0" wp14:anchorId="69DD0D01" wp14:editId="6048BCF2">
            <wp:extent cx="5568315" cy="2794000"/>
            <wp:effectExtent l="0" t="0" r="0" b="0"/>
            <wp:docPr id="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a:picLocks noChangeAspect="1" noChangeArrowheads="1"/>
                    </pic:cNvPicPr>
                  </pic:nvPicPr>
                  <pic:blipFill>
                    <a:blip r:embed="rId74"/>
                    <a:stretch>
                      <a:fillRect/>
                    </a:stretch>
                  </pic:blipFill>
                  <pic:spPr bwMode="auto">
                    <a:xfrm>
                      <a:off x="0" y="0"/>
                      <a:ext cx="5568315" cy="2794000"/>
                    </a:xfrm>
                    <a:prstGeom prst="rect">
                      <a:avLst/>
                    </a:prstGeom>
                  </pic:spPr>
                </pic:pic>
              </a:graphicData>
            </a:graphic>
          </wp:inline>
        </w:drawing>
      </w:r>
    </w:p>
    <w:p w14:paraId="102A6863" w14:textId="77777777" w:rsidR="00D74124" w:rsidRPr="004A1823" w:rsidRDefault="001732C5" w:rsidP="004A1823">
      <w:pPr>
        <w:rPr>
          <w:rFonts w:cs="Times New Roman"/>
          <w:lang w:val="en-US"/>
        </w:rPr>
      </w:pPr>
      <w:r w:rsidRPr="004A1823">
        <w:rPr>
          <w:rFonts w:eastAsia="Times New Roman" w:cs="Times New Roman"/>
          <w:lang w:val="en-US"/>
        </w:rPr>
        <w:t xml:space="preserve">On the other hand, Text and Speaker parameters were also of high significance (for both p &lt; 0.0001) </w:t>
      </w:r>
      <w:hyperlink r:id="rId75">
        <w:r w:rsidRPr="004A1823">
          <w:rPr>
            <w:rStyle w:val="ListLabel82"/>
            <w:rFonts w:eastAsia="DejaVu Sans"/>
            <w:lang w:val="en-US"/>
          </w:rPr>
          <w:t>(Pellegrino et al., 2011, p. 546)</w:t>
        </w:r>
      </w:hyperlink>
      <w:r w:rsidRPr="004A1823">
        <w:rPr>
          <w:rFonts w:eastAsia="Times New Roman" w:cs="Times New Roman"/>
          <w:lang w:val="en-US"/>
        </w:rPr>
        <w:t>. It means, that there is considerable variation in speech rate on the inter-speaker (Speaker) and intra-speaker (Text) levels.</w:t>
      </w:r>
    </w:p>
    <w:p w14:paraId="45F35BA1" w14:textId="729E69D9" w:rsidR="003B7399" w:rsidRDefault="001732C5" w:rsidP="004A1823">
      <w:pPr>
        <w:rPr>
          <w:ins w:id="531" w:author="Maria Myslina" w:date="2019-06-04T14:58:00Z"/>
          <w:rFonts w:eastAsia="Times New Roman" w:cs="Times New Roman"/>
          <w:lang w:val="en-US"/>
        </w:rPr>
      </w:pPr>
      <w:r w:rsidRPr="004A1823">
        <w:rPr>
          <w:rFonts w:eastAsia="Times New Roman" w:cs="Times New Roman"/>
          <w:lang w:val="en-US"/>
        </w:rPr>
        <w:t xml:space="preserve">In recent years, works, comparing not only languages between themselves by temporal characteristics. For instance, in </w:t>
      </w:r>
      <w:hyperlink r:id="rId76">
        <w:r w:rsidRPr="004A1823">
          <w:rPr>
            <w:rStyle w:val="ListLabel82"/>
            <w:rFonts w:eastAsia="DejaVu Sans"/>
            <w:lang w:val="en-US"/>
          </w:rPr>
          <w:t>(Ding et al., 2017)</w:t>
        </w:r>
      </w:hyperlink>
      <w:r w:rsidRPr="004A1823">
        <w:rPr>
          <w:rFonts w:eastAsia="Times New Roman" w:cs="Times New Roman"/>
          <w:lang w:val="en-US"/>
        </w:rPr>
        <w:t xml:space="preserve"> slow temporal modulation structure of nine languages: Chinese, English (British and American), German, Swedish, Dutch, Danish, Norwegian and French compared with that of music. Temporal modulation reflects ‘how sound intensity fluctuates over time’ and is ‘a primary acoustic correlate of perceived rhythm’ </w:t>
      </w:r>
      <w:hyperlink r:id="rId77">
        <w:r w:rsidRPr="004A1823">
          <w:rPr>
            <w:rStyle w:val="ListLabel82"/>
            <w:rFonts w:eastAsia="DejaVu Sans"/>
            <w:lang w:val="en-US"/>
          </w:rPr>
          <w:t>(Ding et al., 2017, p. 182)</w:t>
        </w:r>
      </w:hyperlink>
      <w:r w:rsidRPr="004A1823">
        <w:rPr>
          <w:rFonts w:eastAsia="Times New Roman" w:cs="Times New Roman"/>
          <w:lang w:val="en-US"/>
        </w:rPr>
        <w:t xml:space="preserve">. Temporal modulations below 16 Hz are known to be caused by syllabic rhythm </w:t>
      </w:r>
      <w:hyperlink r:id="rId78">
        <w:r w:rsidRPr="004A1823">
          <w:rPr>
            <w:rStyle w:val="ListLabel82"/>
            <w:rFonts w:eastAsia="DejaVu Sans"/>
            <w:lang w:val="en-US"/>
          </w:rPr>
          <w:t>(Goswami &amp; Leong, 2013; Greenberg, Carvey, Hitchcock, &amp; Chang, 2003)</w:t>
        </w:r>
      </w:hyperlink>
      <w:r w:rsidRPr="004A1823">
        <w:rPr>
          <w:rFonts w:eastAsia="Times New Roman" w:cs="Times New Roman"/>
          <w:lang w:val="en-US"/>
        </w:rPr>
        <w:t xml:space="preserve">. It was found, that the speech modulation spectrum is of high consistency for all the nine languages and has a peak between 4 and 5 Hz. The results are presented in Figure </w:t>
      </w:r>
      <w:del w:id="532" w:author="Maria Myslina" w:date="2019-06-04T15:29:00Z">
        <w:r w:rsidRPr="004A1823" w:rsidDel="00C95CB3">
          <w:rPr>
            <w:rFonts w:eastAsia="Times New Roman" w:cs="Times New Roman"/>
            <w:lang w:val="en-US"/>
          </w:rPr>
          <w:delText>N</w:delText>
        </w:r>
      </w:del>
      <w:ins w:id="533" w:author="Maria Myslina" w:date="2019-06-04T15:29:00Z">
        <w:r w:rsidR="00C95CB3">
          <w:rPr>
            <w:rFonts w:eastAsia="Times New Roman" w:cs="Times New Roman"/>
            <w:lang w:val="en-US"/>
          </w:rPr>
          <w:t>2</w:t>
        </w:r>
      </w:ins>
      <w:r w:rsidRPr="004A1823">
        <w:rPr>
          <w:rFonts w:eastAsia="Times New Roman" w:cs="Times New Roman"/>
          <w:lang w:val="en-US"/>
        </w:rPr>
        <w:t xml:space="preserve">. </w:t>
      </w:r>
    </w:p>
    <w:p w14:paraId="11DCDD93" w14:textId="19430993" w:rsidR="00D74124" w:rsidRPr="003B7399" w:rsidDel="003B7399" w:rsidRDefault="003B7399" w:rsidP="003B7399">
      <w:pPr>
        <w:widowControl/>
        <w:spacing w:line="240" w:lineRule="auto"/>
        <w:ind w:firstLine="0"/>
        <w:rPr>
          <w:del w:id="534" w:author="Maria Myslina" w:date="2019-06-04T14:58:00Z"/>
          <w:rFonts w:eastAsia="Times New Roman" w:cs="Times New Roman"/>
          <w:lang w:val="en-US"/>
          <w:rPrChange w:id="535" w:author="Maria Myslina" w:date="2019-06-04T14:58:00Z">
            <w:rPr>
              <w:del w:id="536" w:author="Maria Myslina" w:date="2019-06-04T14:58:00Z"/>
              <w:rFonts w:cs="Times New Roman"/>
              <w:lang w:val="en-US"/>
            </w:rPr>
          </w:rPrChange>
        </w:rPr>
        <w:pPrChange w:id="537" w:author="Maria Myslina" w:date="2019-06-04T14:59:00Z">
          <w:pPr/>
        </w:pPrChange>
      </w:pPr>
      <w:ins w:id="538" w:author="Maria Myslina" w:date="2019-06-04T14:58:00Z">
        <w:r>
          <w:rPr>
            <w:rFonts w:eastAsia="Times New Roman" w:cs="Times New Roman"/>
            <w:lang w:val="en-US"/>
          </w:rPr>
          <w:br w:type="page"/>
        </w:r>
      </w:ins>
    </w:p>
    <w:p w14:paraId="240F1C23" w14:textId="27CC43F0" w:rsidR="00D74124" w:rsidRPr="003B7399" w:rsidRDefault="001732C5" w:rsidP="003B7399">
      <w:pPr>
        <w:ind w:firstLine="0"/>
        <w:rPr>
          <w:lang w:val="en-US"/>
          <w:rPrChange w:id="539" w:author="Maria Myslina" w:date="2019-06-04T14:58:00Z">
            <w:rPr/>
          </w:rPrChange>
        </w:rPr>
      </w:pPr>
      <w:r w:rsidRPr="003B7399">
        <w:rPr>
          <w:rFonts w:eastAsia="Times New Roman"/>
          <w:lang w:val="en-US"/>
          <w:rPrChange w:id="540" w:author="Maria Myslina" w:date="2019-06-04T14:58:00Z">
            <w:rPr>
              <w:rFonts w:eastAsia="Times New Roman"/>
            </w:rPr>
          </w:rPrChange>
        </w:rPr>
        <w:t xml:space="preserve">Figure </w:t>
      </w:r>
      <w:ins w:id="541" w:author="Maria Myslina" w:date="2019-06-04T15:29:00Z">
        <w:r w:rsidR="00C95CB3">
          <w:rPr>
            <w:rFonts w:eastAsia="Times New Roman"/>
            <w:lang w:val="en-US"/>
          </w:rPr>
          <w:t>2</w:t>
        </w:r>
      </w:ins>
      <w:del w:id="542" w:author="Maria Myslina" w:date="2019-06-04T15:29:00Z">
        <w:r w:rsidRPr="003B7399" w:rsidDel="00C95CB3">
          <w:rPr>
            <w:rFonts w:eastAsia="Times New Roman"/>
            <w:lang w:val="en-US"/>
            <w:rPrChange w:id="543" w:author="Maria Myslina" w:date="2019-06-04T14:58:00Z">
              <w:rPr>
                <w:rFonts w:eastAsia="Times New Roman"/>
              </w:rPr>
            </w:rPrChange>
          </w:rPr>
          <w:delText>N</w:delText>
        </w:r>
      </w:del>
      <w:r w:rsidRPr="003B7399">
        <w:rPr>
          <w:rFonts w:eastAsia="Times New Roman"/>
          <w:lang w:val="en-US"/>
          <w:rPrChange w:id="544" w:author="Maria Myslina" w:date="2019-06-04T14:58:00Z">
            <w:rPr>
              <w:rFonts w:eastAsia="Times New Roman"/>
            </w:rPr>
          </w:rPrChange>
        </w:rPr>
        <w:t xml:space="preserve">. The modulation spectrum of speech </w:t>
      </w:r>
      <w:hyperlink r:id="rId79">
        <w:r w:rsidRPr="004A1823">
          <w:rPr>
            <w:rStyle w:val="ListLabel82"/>
            <w:rFonts w:eastAsia="DejaVu Sans"/>
            <w:lang w:val="en-US"/>
          </w:rPr>
          <w:t>(Ding et al., 2017, p. 184)</w:t>
        </w:r>
      </w:hyperlink>
      <w:r w:rsidRPr="003B7399">
        <w:rPr>
          <w:lang w:val="en-US"/>
          <w:rPrChange w:id="545" w:author="Maria Myslina" w:date="2019-06-04T14:58:00Z">
            <w:rPr/>
          </w:rPrChange>
        </w:rPr>
        <w:t>.</w:t>
      </w:r>
      <w:r w:rsidRPr="004A1823">
        <w:rPr>
          <w:noProof/>
        </w:rPr>
        <w:drawing>
          <wp:inline distT="0" distB="0" distL="0" distR="0" wp14:anchorId="61858B18" wp14:editId="5B36093C">
            <wp:extent cx="5396230" cy="182880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80"/>
                    <a:stretch>
                      <a:fillRect/>
                    </a:stretch>
                  </pic:blipFill>
                  <pic:spPr bwMode="auto">
                    <a:xfrm>
                      <a:off x="0" y="0"/>
                      <a:ext cx="5396230" cy="1828800"/>
                    </a:xfrm>
                    <a:prstGeom prst="rect">
                      <a:avLst/>
                    </a:prstGeom>
                  </pic:spPr>
                </pic:pic>
              </a:graphicData>
            </a:graphic>
          </wp:inline>
        </w:drawing>
      </w:r>
    </w:p>
    <w:p w14:paraId="72B72CB9" w14:textId="77777777" w:rsidR="00D74124" w:rsidRPr="004A1823" w:rsidRDefault="001732C5" w:rsidP="004A1823">
      <w:pPr>
        <w:rPr>
          <w:rFonts w:cs="Times New Roman"/>
          <w:lang w:val="en-US"/>
        </w:rPr>
      </w:pPr>
      <w:r w:rsidRPr="004A1823">
        <w:rPr>
          <w:rFonts w:eastAsia="Times New Roman" w:cs="Times New Roman"/>
          <w:lang w:val="en-US"/>
        </w:rPr>
        <w:t xml:space="preserve">Authors compare this consistency with 5-8 Hz syllabic rate, observed in </w:t>
      </w:r>
      <w:hyperlink r:id="rId81">
        <w:r w:rsidRPr="004A1823">
          <w:rPr>
            <w:rStyle w:val="ListLabel82"/>
            <w:rFonts w:eastAsia="DejaVu Sans"/>
            <w:lang w:val="en-US"/>
          </w:rPr>
          <w:t>(Pellegrino et al., 2011)</w:t>
        </w:r>
      </w:hyperlink>
      <w:r w:rsidRPr="004A1823">
        <w:rPr>
          <w:rFonts w:eastAsia="Times New Roman" w:cs="Times New Roman"/>
          <w:lang w:val="en-US"/>
        </w:rPr>
        <w:t xml:space="preserve">. Authors claim, that ‘these two perspectives indicate likely universal rhythmic properties of human speech’ </w:t>
      </w:r>
      <w:hyperlink r:id="rId82">
        <w:r w:rsidRPr="004A1823">
          <w:rPr>
            <w:rStyle w:val="ListLabel82"/>
            <w:rFonts w:eastAsia="DejaVu Sans"/>
            <w:lang w:val="en-US"/>
          </w:rPr>
          <w:t>(Ding et al., 2017, p. 184)</w:t>
        </w:r>
      </w:hyperlink>
      <w:r w:rsidRPr="004A1823">
        <w:rPr>
          <w:rFonts w:eastAsia="Times New Roman" w:cs="Times New Roman"/>
          <w:lang w:val="en-US"/>
        </w:rPr>
        <w:t xml:space="preserve">. But as was discussed before, 5-8 Hz is highly considerable variation for speech rate. This exact variation of 5-8 Hz was discussed above, and the authors of that research claim that the differences in speech rate between most of the languages studied are statistically significant </w:t>
      </w:r>
      <w:hyperlink r:id="rId83">
        <w:r w:rsidRPr="004A1823">
          <w:rPr>
            <w:rStyle w:val="ListLabel82"/>
            <w:rFonts w:eastAsia="DejaVu Sans"/>
            <w:lang w:val="en-US"/>
          </w:rPr>
          <w:t>(Pellegrino et al., 2011)</w:t>
        </w:r>
      </w:hyperlink>
      <w:r w:rsidRPr="004A1823">
        <w:rPr>
          <w:rFonts w:eastAsia="Times New Roman" w:cs="Times New Roman"/>
          <w:lang w:val="en-US"/>
        </w:rPr>
        <w:t>. Therefore, it is incorrect to describe this variation as a universal characteristic.</w:t>
      </w:r>
    </w:p>
    <w:p w14:paraId="783BB661" w14:textId="1A169C5C" w:rsidR="00D74124" w:rsidRPr="004A1823" w:rsidRDefault="001732C5" w:rsidP="004A1823">
      <w:pPr>
        <w:rPr>
          <w:rFonts w:eastAsia="Times New Roman" w:cs="Times New Roman"/>
          <w:lang w:val="en-US"/>
        </w:rPr>
      </w:pPr>
      <w:r w:rsidRPr="004A1823">
        <w:rPr>
          <w:rFonts w:eastAsia="Times New Roman" w:cs="Times New Roman"/>
          <w:lang w:val="en-US"/>
        </w:rPr>
        <w:t>In the discussed studies, a limited number of languages were studied. All in all, there were 1</w:t>
      </w:r>
      <w:r w:rsidRPr="004A1823">
        <w:rPr>
          <w:rFonts w:cs="Times New Roman"/>
          <w:lang w:val="en-US"/>
        </w:rPr>
        <w:t>5</w:t>
      </w:r>
      <w:r w:rsidRPr="004A1823">
        <w:rPr>
          <w:rFonts w:eastAsia="Times New Roman" w:cs="Times New Roman"/>
          <w:lang w:val="en-US"/>
        </w:rPr>
        <w:t xml:space="preserve"> of them: English (British and American), German, Swedish, Dutch, Danish, Norwegian, French, Italian, Japanese, Mandari</w:t>
      </w:r>
      <w:r w:rsidRPr="004A1823">
        <w:rPr>
          <w:rFonts w:cs="Times New Roman"/>
          <w:lang w:val="en-US"/>
        </w:rPr>
        <w:t xml:space="preserve">n </w:t>
      </w:r>
      <w:r w:rsidRPr="004A1823">
        <w:rPr>
          <w:rFonts w:eastAsia="Times New Roman" w:cs="Times New Roman"/>
          <w:lang w:val="en-US"/>
        </w:rPr>
        <w:t xml:space="preserve">Chinese, Spanish, Russian, Hungarian. If we mark them on a map (see Map 1), we will see, that most of them </w:t>
      </w:r>
      <w:r w:rsidR="00EC4337" w:rsidRPr="004A1823">
        <w:rPr>
          <w:rFonts w:eastAsia="Times New Roman" w:cs="Times New Roman"/>
          <w:lang w:val="en-US"/>
        </w:rPr>
        <w:t>are in</w:t>
      </w:r>
      <w:r w:rsidRPr="004A1823">
        <w:rPr>
          <w:rFonts w:eastAsia="Times New Roman" w:cs="Times New Roman"/>
          <w:lang w:val="en-US"/>
        </w:rPr>
        <w:t xml:space="preserve"> Europe. In other words, it is possible to call the discussed studies Eurocentric, which also contributes to </w:t>
      </w:r>
      <w:del w:id="546" w:author="Maria Myslina" w:date="2019-06-04T16:57:00Z">
        <w:r w:rsidR="00EC4337" w:rsidRPr="004A1823" w:rsidDel="009D2D5C">
          <w:rPr>
            <w:rFonts w:eastAsia="Times New Roman" w:cs="Times New Roman"/>
            <w:lang w:val="en-US"/>
          </w:rPr>
          <w:delText>skepticism</w:delText>
        </w:r>
        <w:r w:rsidRPr="004A1823" w:rsidDel="009D2D5C">
          <w:rPr>
            <w:rFonts w:eastAsia="Times New Roman" w:cs="Times New Roman"/>
            <w:lang w:val="en-US"/>
          </w:rPr>
          <w:delText xml:space="preserve"> </w:delText>
        </w:r>
      </w:del>
      <w:ins w:id="547" w:author="Maria Myslina" w:date="2019-06-04T16:57:00Z">
        <w:r w:rsidR="009D2D5C" w:rsidRPr="004A1823">
          <w:rPr>
            <w:rFonts w:eastAsia="Times New Roman" w:cs="Times New Roman"/>
            <w:lang w:val="en-US"/>
          </w:rPr>
          <w:t>s</w:t>
        </w:r>
        <w:r w:rsidR="009D2D5C">
          <w:rPr>
            <w:rFonts w:eastAsia="Times New Roman" w:cs="Times New Roman"/>
            <w:lang w:val="en-US"/>
          </w:rPr>
          <w:t>c</w:t>
        </w:r>
        <w:r w:rsidR="009D2D5C" w:rsidRPr="004A1823">
          <w:rPr>
            <w:rFonts w:eastAsia="Times New Roman" w:cs="Times New Roman"/>
            <w:lang w:val="en-US"/>
          </w:rPr>
          <w:t xml:space="preserve">epticism </w:t>
        </w:r>
      </w:ins>
      <w:r w:rsidRPr="004A1823">
        <w:rPr>
          <w:rFonts w:eastAsia="Times New Roman" w:cs="Times New Roman"/>
          <w:lang w:val="en-US"/>
        </w:rPr>
        <w:t>regarding the universality of the figures presented and the conclusions drawn from them.</w:t>
      </w:r>
    </w:p>
    <w:p w14:paraId="244128F9" w14:textId="77777777" w:rsidR="003B7399" w:rsidRDefault="003B7399">
      <w:pPr>
        <w:widowControl/>
        <w:spacing w:line="240" w:lineRule="auto"/>
        <w:ind w:firstLine="0"/>
        <w:rPr>
          <w:ins w:id="548" w:author="Maria Myslina" w:date="2019-06-04T14:57:00Z"/>
          <w:rStyle w:val="af7"/>
          <w:rFonts w:eastAsia="DejaVu Sans"/>
        </w:rPr>
      </w:pPr>
      <w:ins w:id="549" w:author="Maria Myslina" w:date="2019-06-04T14:57:00Z">
        <w:r>
          <w:rPr>
            <w:rStyle w:val="af7"/>
            <w:rFonts w:eastAsia="DejaVu Sans"/>
          </w:rPr>
          <w:br w:type="page"/>
        </w:r>
      </w:ins>
    </w:p>
    <w:p w14:paraId="25D0AD23" w14:textId="7971F7ED" w:rsidR="00D74124" w:rsidRPr="004A1823" w:rsidRDefault="001732C5" w:rsidP="003B7399">
      <w:pPr>
        <w:ind w:firstLine="0"/>
        <w:rPr>
          <w:rFonts w:cs="Times New Roman"/>
          <w:lang w:val="en-US"/>
        </w:rPr>
        <w:pPrChange w:id="550" w:author="Maria Myslina" w:date="2019-06-04T14:51:00Z">
          <w:pPr/>
        </w:pPrChange>
      </w:pPr>
      <w:del w:id="551" w:author="Maria Myslina" w:date="2019-06-04T14:51:00Z">
        <w:r w:rsidRPr="003B7399" w:rsidDel="003B7399">
          <w:rPr>
            <w:rStyle w:val="af7"/>
            <w:rPrChange w:id="552" w:author="Maria Myslina" w:date="2019-06-04T14:52:00Z">
              <w:rPr>
                <w:rFonts w:eastAsia="Times New Roman" w:cs="Times New Roman"/>
                <w:lang w:val="en-US"/>
              </w:rPr>
            </w:rPrChange>
          </w:rPr>
          <w:lastRenderedPageBreak/>
          <w:delText xml:space="preserve"> </w:delText>
        </w:r>
      </w:del>
      <w:r w:rsidRPr="003B7399">
        <w:rPr>
          <w:rStyle w:val="af7"/>
          <w:rPrChange w:id="553" w:author="Maria Myslina" w:date="2019-06-04T14:52:00Z">
            <w:rPr>
              <w:rFonts w:eastAsia="Times New Roman" w:cs="Times New Roman"/>
              <w:lang w:val="en-US"/>
            </w:rPr>
          </w:rPrChange>
        </w:rPr>
        <w:t>Map 1. Languages studied in the reviewed literature</w:t>
      </w:r>
      <w:r w:rsidR="00EE6FCD" w:rsidRPr="004A1823">
        <w:rPr>
          <w:rStyle w:val="af1"/>
          <w:rFonts w:eastAsia="Times New Roman" w:cs="Times New Roman"/>
          <w:lang w:val="en-US"/>
        </w:rPr>
        <w:footnoteReference w:id="4"/>
      </w:r>
      <w:r w:rsidRPr="004A1823">
        <w:rPr>
          <w:rFonts w:eastAsia="Times New Roman" w:cs="Times New Roman"/>
          <w:lang w:val="en-US"/>
        </w:rPr>
        <w:t>.</w:t>
      </w:r>
      <w:del w:id="557" w:author="Maria Myslina" w:date="2019-06-04T14:52:00Z">
        <w:r w:rsidRPr="004A1823" w:rsidDel="003B7399">
          <w:rPr>
            <w:rFonts w:cs="Times New Roman"/>
            <w:lang w:val="en-US"/>
          </w:rPr>
          <w:br w:type="page"/>
        </w:r>
      </w:del>
    </w:p>
    <w:p w14:paraId="518EE1F8" w14:textId="77777777" w:rsidR="00D74124" w:rsidRPr="004A1823" w:rsidRDefault="001732C5" w:rsidP="004A1823">
      <w:pPr>
        <w:ind w:hanging="708"/>
        <w:rPr>
          <w:rFonts w:cs="Times New Roman"/>
        </w:rPr>
      </w:pPr>
      <w:r w:rsidRPr="004A1823">
        <w:rPr>
          <w:rFonts w:cs="Times New Roman"/>
          <w:noProof/>
        </w:rPr>
        <w:drawing>
          <wp:inline distT="0" distB="0" distL="0" distR="0" wp14:anchorId="430D23C1" wp14:editId="6A217E99">
            <wp:extent cx="6344920" cy="4398010"/>
            <wp:effectExtent l="0" t="0" r="0" b="0"/>
            <wp:docPr id="6"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7.png"/>
                    <pic:cNvPicPr>
                      <a:picLocks noChangeAspect="1" noChangeArrowheads="1"/>
                    </pic:cNvPicPr>
                  </pic:nvPicPr>
                  <pic:blipFill>
                    <a:blip r:embed="rId84"/>
                    <a:stretch>
                      <a:fillRect/>
                    </a:stretch>
                  </pic:blipFill>
                  <pic:spPr bwMode="auto">
                    <a:xfrm>
                      <a:off x="0" y="0"/>
                      <a:ext cx="6344920" cy="4398010"/>
                    </a:xfrm>
                    <a:prstGeom prst="rect">
                      <a:avLst/>
                    </a:prstGeom>
                  </pic:spPr>
                </pic:pic>
              </a:graphicData>
            </a:graphic>
          </wp:inline>
        </w:drawing>
      </w:r>
    </w:p>
    <w:p w14:paraId="717FC128" w14:textId="1F935CBF" w:rsidR="00D74124" w:rsidRPr="004A1823" w:rsidRDefault="001732C5" w:rsidP="004A1823">
      <w:pPr>
        <w:rPr>
          <w:rFonts w:eastAsia="Times New Roman" w:cs="Times New Roman"/>
          <w:lang w:val="en-US"/>
        </w:rPr>
      </w:pPr>
      <w:r w:rsidRPr="004A1823">
        <w:rPr>
          <w:rFonts w:eastAsia="Times New Roman" w:cs="Times New Roman"/>
          <w:lang w:val="en-US"/>
        </w:rPr>
        <w:t xml:space="preserve">Eurocentrism in linguistic studies can usually be explained by the availability of the European languages data and unavailability of others. Indeed, the European languages have large corpora, including multimedia </w:t>
      </w:r>
      <w:r w:rsidR="00EC4337" w:rsidRPr="004A1823">
        <w:rPr>
          <w:rFonts w:eastAsia="Times New Roman" w:cs="Times New Roman"/>
          <w:lang w:val="en-US"/>
        </w:rPr>
        <w:t>sub</w:t>
      </w:r>
      <w:del w:id="558" w:author="Maria Myslina" w:date="2019-06-04T16:57:00Z">
        <w:r w:rsidR="00EC4337" w:rsidRPr="004A1823" w:rsidDel="009D2D5C">
          <w:rPr>
            <w:rFonts w:eastAsia="Times New Roman" w:cs="Times New Roman"/>
            <w:lang w:val="en-US"/>
          </w:rPr>
          <w:delText xml:space="preserve"> </w:delText>
        </w:r>
      </w:del>
      <w:r w:rsidR="00EC4337" w:rsidRPr="004A1823">
        <w:rPr>
          <w:rFonts w:eastAsia="Times New Roman" w:cs="Times New Roman"/>
          <w:lang w:val="en-US"/>
        </w:rPr>
        <w:t>corpora</w:t>
      </w:r>
      <w:r w:rsidRPr="004A1823">
        <w:rPr>
          <w:rFonts w:eastAsia="Times New Roman" w:cs="Times New Roman"/>
          <w:lang w:val="en-US"/>
        </w:rPr>
        <w:t>, which is needed for speech rate studies. As a result, it is much easier to conduct studies on these languages since one can skip the data collection process, which is indispensable in other studies.</w:t>
      </w:r>
    </w:p>
    <w:p w14:paraId="4D22021C" w14:textId="5006326E" w:rsidR="00D74124" w:rsidRPr="004A1823" w:rsidDel="003B7399" w:rsidRDefault="001732C5" w:rsidP="004A1823">
      <w:pPr>
        <w:rPr>
          <w:del w:id="559" w:author="Maria Myslina" w:date="2019-06-04T14:52:00Z"/>
          <w:rFonts w:eastAsia="Times New Roman" w:cs="Times New Roman"/>
          <w:lang w:val="en-US"/>
        </w:rPr>
      </w:pPr>
      <w:r w:rsidRPr="004A1823">
        <w:rPr>
          <w:rFonts w:eastAsia="Times New Roman" w:cs="Times New Roman"/>
          <w:lang w:val="en-US"/>
        </w:rPr>
        <w:t>For European languages there is another way for data acquisition — secured big data from technological companies. Since the Internet segments of minor languages are very little (or absent at all), there is few data or no data at all that can be used for linguistic research. In this research, I use data from languages of Russia to testify some assumptions made on the basis of major languages</w:t>
      </w:r>
      <w:r w:rsidR="00EC4337" w:rsidRPr="004A1823">
        <w:rPr>
          <w:rFonts w:eastAsia="Times New Roman" w:cs="Times New Roman"/>
          <w:lang w:val="en-US"/>
        </w:rPr>
        <w:t xml:space="preserve"> data</w:t>
      </w:r>
      <w:r w:rsidRPr="004A1823">
        <w:rPr>
          <w:rFonts w:eastAsia="Times New Roman" w:cs="Times New Roman"/>
          <w:lang w:val="en-US"/>
        </w:rPr>
        <w:t>.</w:t>
      </w:r>
    </w:p>
    <w:p w14:paraId="2CB7B946" w14:textId="4C42A532" w:rsidR="00D74124" w:rsidRPr="004A1823" w:rsidDel="003B7399" w:rsidRDefault="00D74124" w:rsidP="004A1823">
      <w:pPr>
        <w:rPr>
          <w:del w:id="560" w:author="Maria Myslina" w:date="2019-06-04T14:52:00Z"/>
          <w:rFonts w:eastAsia="Times New Roman" w:cs="Times New Roman"/>
          <w:lang w:val="en-US"/>
        </w:rPr>
      </w:pPr>
    </w:p>
    <w:p w14:paraId="1F4B88C0" w14:textId="77777777" w:rsidR="00D74124" w:rsidRPr="004A1823" w:rsidRDefault="001732C5" w:rsidP="003B7399">
      <w:pPr>
        <w:rPr>
          <w:rFonts w:eastAsia="Times New Roman" w:cs="Times New Roman"/>
          <w:b/>
          <w:lang w:val="en-US"/>
        </w:rPr>
      </w:pPr>
      <w:r w:rsidRPr="004A1823">
        <w:rPr>
          <w:rFonts w:cs="Times New Roman"/>
          <w:lang w:val="en-US"/>
        </w:rPr>
        <w:br w:type="page"/>
      </w:r>
    </w:p>
    <w:p w14:paraId="2FC9EAD1" w14:textId="77777777" w:rsidR="00D74124" w:rsidRPr="004A1823" w:rsidRDefault="001732C5" w:rsidP="004A1823">
      <w:pPr>
        <w:pStyle w:val="1"/>
        <w:rPr>
          <w:lang w:val="en-US"/>
        </w:rPr>
      </w:pPr>
      <w:bookmarkStart w:id="561" w:name="_vrssy9eazyu2"/>
      <w:bookmarkStart w:id="562" w:name="_Toc10559763"/>
      <w:bookmarkEnd w:id="561"/>
      <w:r w:rsidRPr="004A1823">
        <w:rPr>
          <w:lang w:val="en-US"/>
        </w:rPr>
        <w:lastRenderedPageBreak/>
        <w:t>3. Methods</w:t>
      </w:r>
      <w:bookmarkEnd w:id="562"/>
    </w:p>
    <w:p w14:paraId="70422F30" w14:textId="77777777" w:rsidR="00D74124" w:rsidRPr="004A1823" w:rsidRDefault="001732C5" w:rsidP="004A1823">
      <w:pPr>
        <w:pStyle w:val="2"/>
        <w:rPr>
          <w:lang w:val="en-US"/>
        </w:rPr>
      </w:pPr>
      <w:bookmarkStart w:id="563" w:name="_lo66ohkpvpf1"/>
      <w:bookmarkStart w:id="564" w:name="_3.1._Materials"/>
      <w:bookmarkStart w:id="565" w:name="_Toc10559764"/>
      <w:bookmarkEnd w:id="563"/>
      <w:bookmarkEnd w:id="564"/>
      <w:r w:rsidRPr="004A1823">
        <w:rPr>
          <w:lang w:val="en-US"/>
        </w:rPr>
        <w:t>3.1. Materials</w:t>
      </w:r>
      <w:bookmarkEnd w:id="565"/>
    </w:p>
    <w:p w14:paraId="3619276B" w14:textId="210B8024" w:rsidR="00D74124" w:rsidRDefault="001732C5" w:rsidP="004A1823">
      <w:pPr>
        <w:rPr>
          <w:ins w:id="566" w:author="Maria Myslina" w:date="2019-06-04T14:53:00Z"/>
          <w:rFonts w:eastAsia="Times New Roman" w:cs="Times New Roman"/>
          <w:lang w:val="en-US"/>
        </w:rPr>
      </w:pPr>
      <w:r w:rsidRPr="004A1823">
        <w:rPr>
          <w:rFonts w:eastAsia="Times New Roman" w:cs="Times New Roman"/>
          <w:lang w:val="en-US"/>
        </w:rPr>
        <w:t xml:space="preserve">In this study, to </w:t>
      </w:r>
      <w:r w:rsidR="0047302F" w:rsidRPr="004A1823">
        <w:rPr>
          <w:rFonts w:eastAsia="Times New Roman" w:cs="Times New Roman"/>
          <w:lang w:val="en-US"/>
        </w:rPr>
        <w:t>analyse</w:t>
      </w:r>
      <w:r w:rsidRPr="004A1823">
        <w:rPr>
          <w:rFonts w:eastAsia="Times New Roman" w:cs="Times New Roman"/>
          <w:lang w:val="en-US"/>
        </w:rPr>
        <w:t xml:space="preserve"> the difference in the speech rate at the intra-speaker and inter-speaker levels, I use the following spoken corpora:</w:t>
      </w:r>
      <w:del w:id="567" w:author="Maria Myslina" w:date="2019-06-04T14:53:00Z">
        <w:r w:rsidRPr="004A1823" w:rsidDel="003B7399">
          <w:rPr>
            <w:rFonts w:eastAsia="Times New Roman" w:cs="Times New Roman"/>
            <w:lang w:val="en-US"/>
          </w:rPr>
          <w:br/>
        </w:r>
      </w:del>
    </w:p>
    <w:p w14:paraId="513F9E1A" w14:textId="77777777" w:rsidR="003B7399" w:rsidRPr="004A1823" w:rsidRDefault="003B7399" w:rsidP="004A1823">
      <w:pPr>
        <w:rPr>
          <w:rFonts w:eastAsia="Times New Roman" w:cs="Times New Roman"/>
          <w:lang w:val="en-US"/>
        </w:rPr>
      </w:pPr>
    </w:p>
    <w:p w14:paraId="7E0A0BC2" w14:textId="77777777" w:rsidR="00D74124" w:rsidRPr="004A1823" w:rsidRDefault="001732C5" w:rsidP="004A1823">
      <w:pPr>
        <w:numPr>
          <w:ilvl w:val="0"/>
          <w:numId w:val="1"/>
        </w:numPr>
        <w:rPr>
          <w:rFonts w:eastAsia="Times New Roman" w:cs="Times New Roman"/>
        </w:rPr>
      </w:pPr>
      <w:r w:rsidRPr="004A1823">
        <w:rPr>
          <w:rFonts w:eastAsia="Times New Roman" w:cs="Times New Roman"/>
        </w:rPr>
        <w:t>Corpus of Rogovatka dialect (Ter-Avanesova et al., 2018);</w:t>
      </w:r>
    </w:p>
    <w:p w14:paraId="62721426" w14:textId="77777777" w:rsidR="00D74124" w:rsidRPr="004A1823" w:rsidRDefault="001732C5" w:rsidP="004A1823">
      <w:pPr>
        <w:numPr>
          <w:ilvl w:val="0"/>
          <w:numId w:val="1"/>
        </w:numPr>
        <w:rPr>
          <w:rFonts w:cs="Times New Roman"/>
        </w:rPr>
      </w:pPr>
      <w:r w:rsidRPr="004A1823">
        <w:rPr>
          <w:rFonts w:eastAsia="Times New Roman" w:cs="Times New Roman"/>
        </w:rPr>
        <w:t xml:space="preserve">Ustja River Basin Corpus </w:t>
      </w:r>
      <w:hyperlink r:id="rId85">
        <w:r w:rsidRPr="004A1823">
          <w:rPr>
            <w:rStyle w:val="ListLabel82"/>
            <w:rFonts w:eastAsia="DejaVu Sans"/>
          </w:rPr>
          <w:t>(Daniel, Dobrushina, &amp; von Waldenfels, 2018)</w:t>
        </w:r>
      </w:hyperlink>
      <w:r w:rsidRPr="004A1823">
        <w:rPr>
          <w:rFonts w:eastAsia="Times New Roman" w:cs="Times New Roman"/>
        </w:rPr>
        <w:t>;</w:t>
      </w:r>
    </w:p>
    <w:p w14:paraId="4D7BED9D" w14:textId="77777777" w:rsidR="00D74124" w:rsidRPr="004A1823" w:rsidRDefault="001732C5" w:rsidP="004A1823">
      <w:pPr>
        <w:numPr>
          <w:ilvl w:val="0"/>
          <w:numId w:val="1"/>
        </w:numPr>
        <w:rPr>
          <w:rFonts w:cs="Times New Roman"/>
          <w:lang w:val="en-US"/>
        </w:rPr>
      </w:pPr>
      <w:r w:rsidRPr="004A1823">
        <w:rPr>
          <w:rFonts w:cs="Times New Roman"/>
          <w:lang w:val="en-US"/>
        </w:rPr>
        <w:t xml:space="preserve">Corpus of Qakh Dialect of the Azeri Language </w:t>
      </w:r>
      <w:hyperlink r:id="rId86">
        <w:r w:rsidRPr="004A1823">
          <w:rPr>
            <w:rStyle w:val="ListLabel84"/>
            <w:rFonts w:cs="Times New Roman"/>
            <w:lang w:val="en-US"/>
          </w:rPr>
          <w:t>(Linguistic Convergence Laboratory, n.d.)</w:t>
        </w:r>
      </w:hyperlink>
      <w:r w:rsidRPr="004A1823">
        <w:rPr>
          <w:rFonts w:eastAsia="Times New Roman" w:cs="Times New Roman"/>
          <w:lang w:val="en-US"/>
        </w:rPr>
        <w:t>;</w:t>
      </w:r>
    </w:p>
    <w:p w14:paraId="26578AE3" w14:textId="77777777" w:rsidR="00D74124" w:rsidRPr="004A1823" w:rsidRDefault="001732C5" w:rsidP="004A1823">
      <w:pPr>
        <w:numPr>
          <w:ilvl w:val="0"/>
          <w:numId w:val="1"/>
        </w:numPr>
        <w:rPr>
          <w:rFonts w:cs="Times New Roman"/>
          <w:lang w:val="en-US"/>
        </w:rPr>
      </w:pPr>
      <w:r w:rsidRPr="004A1823">
        <w:rPr>
          <w:rFonts w:eastAsia="Times New Roman" w:cs="Times New Roman"/>
          <w:lang w:val="en-US"/>
        </w:rPr>
        <w:t xml:space="preserve">Spoken corpora of the Bashkir language </w:t>
      </w:r>
      <w:hyperlink r:id="rId87">
        <w:r w:rsidRPr="004A1823">
          <w:rPr>
            <w:rStyle w:val="ListLabel82"/>
            <w:rFonts w:eastAsia="DejaVu Sans"/>
            <w:lang w:val="en-US"/>
          </w:rPr>
          <w:t>(Ovsyannikova, Say, Aplonova, Smetina, &amp; Sokur, 2017)</w:t>
        </w:r>
      </w:hyperlink>
      <w:r w:rsidRPr="004A1823">
        <w:rPr>
          <w:rFonts w:eastAsia="Times New Roman" w:cs="Times New Roman"/>
          <w:lang w:val="en-US"/>
        </w:rPr>
        <w:t>;</w:t>
      </w:r>
    </w:p>
    <w:p w14:paraId="0777DAB2" w14:textId="77777777" w:rsidR="00D74124" w:rsidRPr="004A1823" w:rsidRDefault="001732C5" w:rsidP="004A1823">
      <w:pPr>
        <w:numPr>
          <w:ilvl w:val="0"/>
          <w:numId w:val="1"/>
        </w:numPr>
        <w:rPr>
          <w:rFonts w:cs="Times New Roman"/>
          <w:lang w:val="en-US"/>
        </w:rPr>
      </w:pPr>
      <w:r w:rsidRPr="004A1823">
        <w:rPr>
          <w:rFonts w:eastAsia="Times New Roman" w:cs="Times New Roman"/>
          <w:lang w:val="en-US"/>
        </w:rPr>
        <w:t xml:space="preserve">Beserman </w:t>
      </w:r>
      <w:hyperlink r:id="rId88">
        <w:r w:rsidRPr="004A1823">
          <w:rPr>
            <w:rStyle w:val="ListLabel82"/>
            <w:rFonts w:eastAsia="DejaVu Sans"/>
            <w:lang w:val="en-US"/>
          </w:rPr>
          <w:t>(‘The Spoken Corpus of the Beserman Language’, 2018)</w:t>
        </w:r>
      </w:hyperlink>
      <w:r w:rsidRPr="004A1823">
        <w:rPr>
          <w:rFonts w:eastAsia="Times New Roman" w:cs="Times New Roman"/>
          <w:lang w:val="en-US"/>
        </w:rPr>
        <w:t>;</w:t>
      </w:r>
    </w:p>
    <w:p w14:paraId="42B52E7F" w14:textId="73A6E804" w:rsidR="003B7399" w:rsidRDefault="001732C5" w:rsidP="003B7399">
      <w:pPr>
        <w:numPr>
          <w:ilvl w:val="0"/>
          <w:numId w:val="1"/>
        </w:numPr>
        <w:rPr>
          <w:ins w:id="568" w:author="Maria Myslina" w:date="2019-06-04T14:53:00Z"/>
          <w:rFonts w:cs="Times New Roman"/>
          <w:lang w:val="en-US"/>
        </w:rPr>
      </w:pPr>
      <w:r w:rsidRPr="004A1823">
        <w:rPr>
          <w:rFonts w:eastAsia="Times New Roman" w:cs="Times New Roman"/>
          <w:lang w:val="en-US"/>
        </w:rPr>
        <w:t xml:space="preserve">Chukchi </w:t>
      </w:r>
      <w:hyperlink r:id="rId89">
        <w:r w:rsidRPr="004A1823">
          <w:rPr>
            <w:rStyle w:val="ListLabel82"/>
            <w:rFonts w:eastAsia="DejaVu Sans"/>
            <w:lang w:val="en-US"/>
          </w:rPr>
          <w:t>(‘The Multimedia Corpus of the Chukchi Language’, 2018)</w:t>
        </w:r>
      </w:hyperlink>
      <w:r w:rsidRPr="004A1823">
        <w:rPr>
          <w:rFonts w:eastAsia="Times New Roman" w:cs="Times New Roman"/>
          <w:lang w:val="en-US"/>
        </w:rPr>
        <w:t>.</w:t>
      </w:r>
    </w:p>
    <w:p w14:paraId="651FDD15" w14:textId="77777777" w:rsidR="003B7399" w:rsidRPr="003B7399" w:rsidRDefault="003B7399" w:rsidP="003B7399">
      <w:pPr>
        <w:ind w:firstLine="0"/>
        <w:rPr>
          <w:rFonts w:cs="Times New Roman"/>
          <w:lang w:val="en-US"/>
        </w:rPr>
        <w:pPrChange w:id="569" w:author="Maria Myslina" w:date="2019-06-04T14:53:00Z">
          <w:pPr>
            <w:numPr>
              <w:numId w:val="1"/>
            </w:numPr>
            <w:ind w:left="720" w:hanging="360"/>
          </w:pPr>
        </w:pPrChange>
      </w:pPr>
    </w:p>
    <w:p w14:paraId="4D64BB01" w14:textId="0C0D3619" w:rsidR="00D74124" w:rsidRPr="004A1823" w:rsidRDefault="001732C5" w:rsidP="004A1823">
      <w:pPr>
        <w:ind w:firstLine="720"/>
        <w:rPr>
          <w:rFonts w:cs="Times New Roman"/>
          <w:lang w:val="en-US"/>
        </w:rPr>
      </w:pPr>
      <w:r w:rsidRPr="004A1823">
        <w:rPr>
          <w:rFonts w:eastAsia="Times New Roman" w:cs="Times New Roman"/>
          <w:lang w:val="en-US"/>
        </w:rPr>
        <w:t>All the data was collected during the expeditions by students and staff members of the National Research University Higher School of Economics</w:t>
      </w:r>
      <w:r w:rsidR="00EE6FCD" w:rsidRPr="004A1823">
        <w:rPr>
          <w:rStyle w:val="af1"/>
          <w:rFonts w:eastAsia="Times New Roman" w:cs="Times New Roman"/>
          <w:lang w:val="en-US"/>
        </w:rPr>
        <w:footnoteReference w:id="5"/>
      </w:r>
      <w:r w:rsidRPr="004A1823">
        <w:rPr>
          <w:rFonts w:eastAsia="Times New Roman" w:cs="Times New Roman"/>
          <w:lang w:val="en-US"/>
        </w:rPr>
        <w:t>.</w:t>
      </w:r>
    </w:p>
    <w:p w14:paraId="2C66E756" w14:textId="5AD65DAE" w:rsidR="00D74124" w:rsidRPr="004A1823" w:rsidDel="003B7399" w:rsidRDefault="00D74124" w:rsidP="004A1823">
      <w:pPr>
        <w:ind w:firstLine="720"/>
        <w:rPr>
          <w:del w:id="571" w:author="Maria Myslina" w:date="2019-06-04T14:53:00Z"/>
          <w:rFonts w:cs="Times New Roman"/>
          <w:lang w:val="en-US"/>
        </w:rPr>
      </w:pPr>
    </w:p>
    <w:p w14:paraId="02C59D25" w14:textId="77777777" w:rsidR="00D74124" w:rsidRPr="004A1823" w:rsidRDefault="001732C5" w:rsidP="004A1823">
      <w:pPr>
        <w:pStyle w:val="2"/>
        <w:ind w:firstLine="720"/>
        <w:rPr>
          <w:lang w:val="en-US"/>
        </w:rPr>
      </w:pPr>
      <w:bookmarkStart w:id="572" w:name="_t831gncu1ulo"/>
      <w:bookmarkStart w:id="573" w:name="_Toc10559765"/>
      <w:bookmarkEnd w:id="572"/>
      <w:r w:rsidRPr="004A1823">
        <w:rPr>
          <w:lang w:val="en-US"/>
        </w:rPr>
        <w:t>3.2. Data processing</w:t>
      </w:r>
      <w:bookmarkEnd w:id="573"/>
    </w:p>
    <w:p w14:paraId="722A522E" w14:textId="63590334" w:rsidR="00D74124" w:rsidRPr="004A1823" w:rsidRDefault="001732C5" w:rsidP="004A1823">
      <w:pPr>
        <w:ind w:firstLine="720"/>
        <w:rPr>
          <w:rFonts w:cs="Times New Roman"/>
          <w:lang w:val="en-US"/>
        </w:rPr>
      </w:pPr>
      <w:r w:rsidRPr="004A1823">
        <w:rPr>
          <w:rFonts w:eastAsia="Times New Roman" w:cs="Times New Roman"/>
          <w:lang w:val="en-US"/>
        </w:rPr>
        <w:t xml:space="preserve">Each of the listed corpora contains a number of sound files and corresponding text files including transcripts of utterances. The transcripts include timestamps and speaker identifiers. The utterances in all corpora are pre-divided into sentences (Beserman, Rogovatka, Ustja, Chukchi, Azeri) or words (Bashkir) by the corpora compilers; the subsequent analysis is based on this division. </w:t>
      </w:r>
      <w:commentRangeStart w:id="574"/>
      <w:commentRangeStart w:id="575"/>
      <w:r w:rsidRPr="004A1823">
        <w:rPr>
          <w:rFonts w:eastAsia="Times New Roman" w:cs="Times New Roman"/>
          <w:lang w:val="en-US"/>
        </w:rPr>
        <w:t>For Bashkir language, I put words back into sentences for the consistency of the analysis,</w:t>
      </w:r>
      <w:r w:rsidRPr="004A1823">
        <w:rPr>
          <w:rFonts w:cs="Times New Roman"/>
          <w:lang w:val="en-US"/>
        </w:rPr>
        <w:t xml:space="preserve"> as for all the other corpora speech rate of an utterance include the pauses between words</w:t>
      </w:r>
      <w:r w:rsidRPr="004A1823">
        <w:rPr>
          <w:rFonts w:eastAsia="Times New Roman" w:cs="Times New Roman"/>
          <w:lang w:val="en-US"/>
        </w:rPr>
        <w:t>.</w:t>
      </w:r>
      <w:commentRangeEnd w:id="574"/>
      <w:r w:rsidRPr="004A1823">
        <w:rPr>
          <w:rFonts w:cs="Times New Roman"/>
        </w:rPr>
        <w:commentReference w:id="574"/>
      </w:r>
      <w:commentRangeEnd w:id="575"/>
      <w:r w:rsidRPr="004A1823">
        <w:rPr>
          <w:rFonts w:cs="Times New Roman"/>
        </w:rPr>
        <w:commentReference w:id="575"/>
      </w:r>
      <w:r w:rsidRPr="004A1823">
        <w:rPr>
          <w:rFonts w:cs="Times New Roman"/>
          <w:lang w:val="en-US"/>
        </w:rPr>
        <w:t xml:space="preserve"> Otherwise, for Bashkir language instead of the speech rate, I would calculate </w:t>
      </w:r>
      <w:r w:rsidR="00116962" w:rsidRPr="004A1823">
        <w:rPr>
          <w:rFonts w:cs="Times New Roman"/>
          <w:lang w:val="en-US"/>
        </w:rPr>
        <w:t xml:space="preserve">the </w:t>
      </w:r>
      <w:r w:rsidRPr="004A1823">
        <w:rPr>
          <w:rFonts w:cs="Times New Roman"/>
          <w:lang w:val="en-US"/>
        </w:rPr>
        <w:t xml:space="preserve">articulation rate which is </w:t>
      </w:r>
      <w:r w:rsidR="0047302F" w:rsidRPr="004A1823">
        <w:rPr>
          <w:rFonts w:cs="Times New Roman"/>
          <w:lang w:val="en-US"/>
        </w:rPr>
        <w:t>always higher</w:t>
      </w:r>
      <w:r w:rsidRPr="004A1823">
        <w:rPr>
          <w:rFonts w:cs="Times New Roman"/>
          <w:lang w:val="en-US"/>
        </w:rPr>
        <w:t xml:space="preserve"> than the speech rate. </w:t>
      </w:r>
    </w:p>
    <w:p w14:paraId="5C9FA254" w14:textId="2171D692" w:rsidR="00D74124" w:rsidRPr="004A1823" w:rsidRDefault="001732C5" w:rsidP="004A1823">
      <w:pPr>
        <w:ind w:firstLine="720"/>
        <w:rPr>
          <w:rFonts w:cs="Times New Roman"/>
          <w:lang w:val="en-US"/>
        </w:rPr>
      </w:pPr>
      <w:r w:rsidRPr="004A1823">
        <w:rPr>
          <w:rFonts w:eastAsia="Times New Roman" w:cs="Times New Roman"/>
          <w:lang w:val="en-US"/>
        </w:rPr>
        <w:t xml:space="preserve">I carry out all the preliminary data processing using the Python programming language </w:t>
      </w:r>
      <w:hyperlink r:id="rId93">
        <w:r w:rsidRPr="004A1823">
          <w:rPr>
            <w:rStyle w:val="ListLabel82"/>
            <w:rFonts w:eastAsia="DejaVu Sans"/>
            <w:lang w:val="en-US"/>
          </w:rPr>
          <w:t>(Van Rossum &amp; Drake, 2011)</w:t>
        </w:r>
      </w:hyperlink>
      <w:r w:rsidRPr="004A1823">
        <w:rPr>
          <w:rFonts w:eastAsia="Times New Roman" w:cs="Times New Roman"/>
          <w:lang w:val="en-US"/>
        </w:rPr>
        <w:t xml:space="preserve">. </w:t>
      </w:r>
      <w:r w:rsidRPr="004A1823">
        <w:rPr>
          <w:rFonts w:cs="Times New Roman"/>
          <w:lang w:val="en-US"/>
        </w:rPr>
        <w:t>The</w:t>
      </w:r>
      <w:r w:rsidRPr="004A1823">
        <w:rPr>
          <w:rFonts w:eastAsia="Times New Roman" w:cs="Times New Roman"/>
          <w:lang w:val="en-US"/>
        </w:rPr>
        <w:t xml:space="preserve"> link to the programming code can be </w:t>
      </w:r>
      <w:r w:rsidRPr="004A1823">
        <w:rPr>
          <w:rFonts w:eastAsia="Times New Roman" w:cs="Times New Roman"/>
          <w:lang w:val="en-US"/>
        </w:rPr>
        <w:lastRenderedPageBreak/>
        <w:t xml:space="preserve">found in Appendix </w:t>
      </w:r>
      <w:del w:id="576" w:author="Maria Myslina" w:date="2019-06-04T15:30:00Z">
        <w:r w:rsidRPr="004A1823" w:rsidDel="00C95CB3">
          <w:rPr>
            <w:rFonts w:eastAsia="Times New Roman" w:cs="Times New Roman"/>
            <w:lang w:val="en-US"/>
          </w:rPr>
          <w:delText>N</w:delText>
        </w:r>
      </w:del>
      <w:ins w:id="577" w:author="Maria Myslina" w:date="2019-06-04T15:30:00Z">
        <w:r w:rsidR="00C95CB3">
          <w:rPr>
            <w:rFonts w:eastAsia="Times New Roman" w:cs="Times New Roman"/>
            <w:lang w:val="en-US"/>
          </w:rPr>
          <w:t>1</w:t>
        </w:r>
      </w:ins>
      <w:r w:rsidRPr="004A1823">
        <w:rPr>
          <w:rFonts w:eastAsia="Times New Roman" w:cs="Times New Roman"/>
          <w:lang w:val="en-US"/>
        </w:rPr>
        <w:t>.</w:t>
      </w:r>
    </w:p>
    <w:p w14:paraId="73234568" w14:textId="5945E57A" w:rsidR="00D74124" w:rsidRPr="004A1823" w:rsidRDefault="001732C5" w:rsidP="004A1823">
      <w:pPr>
        <w:ind w:firstLine="720"/>
        <w:rPr>
          <w:rFonts w:cs="Times New Roman"/>
          <w:lang w:val="en-US"/>
        </w:rPr>
      </w:pPr>
      <w:r w:rsidRPr="004A1823">
        <w:rPr>
          <w:rFonts w:eastAsia="Times New Roman" w:cs="Times New Roman"/>
          <w:lang w:val="en-US"/>
        </w:rPr>
        <w:t>Firstly, for each language, I chose speakers, whose overall speech duration in a particular sound file is no less than 70% of the overall speech duration of the file. If there is no such a speaker in a sound file, I exclude this file from the analysis. This constraint is based on the idea that the monologue form of speech is more sui</w:t>
      </w:r>
      <w:del w:id="578" w:author="Maria Myslina" w:date="2019-06-04T14:37:00Z">
        <w:r w:rsidRPr="004A1823" w:rsidDel="003B7399">
          <w:rPr>
            <w:rFonts w:eastAsia="Times New Roman" w:cs="Times New Roman"/>
            <w:lang w:val="en-US"/>
          </w:rPr>
          <w:delText xml:space="preserve">table </w:delText>
        </w:r>
      </w:del>
      <w:ins w:id="579" w:author="Maria Myslina" w:date="2019-06-04T15:31:00Z">
        <w:r w:rsidR="00C95CB3">
          <w:rPr>
            <w:rFonts w:eastAsia="Times New Roman" w:cs="Times New Roman"/>
            <w:lang w:val="en-US"/>
          </w:rPr>
          <w:t>t</w:t>
        </w:r>
      </w:ins>
      <w:ins w:id="580" w:author="Maria Myslina" w:date="2019-06-04T14:39:00Z">
        <w:r w:rsidR="003B7399">
          <w:rPr>
            <w:rFonts w:eastAsia="Times New Roman" w:cs="Times New Roman"/>
            <w:lang w:val="en-US"/>
          </w:rPr>
          <w:t>able </w:t>
        </w:r>
      </w:ins>
      <w:r w:rsidRPr="004A1823">
        <w:rPr>
          <w:rFonts w:eastAsia="Times New Roman" w:cs="Times New Roman"/>
          <w:lang w:val="en-US"/>
        </w:rPr>
        <w:t xml:space="preserve">for the speech rate evaluation. That is, if we do not differentiate between the monologue and dialogue (or even polylogue), our evaluation will be biased by the effects related to the accommodation of the speech rate of a participant to that of an interviewer or co-participant (for more details, see </w:t>
      </w:r>
      <w:hyperlink w:anchor="_d4a6q3ra07km">
        <w:r w:rsidRPr="004A1823">
          <w:rPr>
            <w:rStyle w:val="ListLabel86"/>
            <w:rFonts w:eastAsia="DejaVu Sans"/>
            <w:lang w:val="en-US"/>
          </w:rPr>
          <w:t>Literature review section</w:t>
        </w:r>
      </w:hyperlink>
      <w:r w:rsidRPr="004A1823">
        <w:rPr>
          <w:rFonts w:eastAsia="Times New Roman" w:cs="Times New Roman"/>
          <w:lang w:val="en-US"/>
        </w:rPr>
        <w:t xml:space="preserve">). However, if one person’s speech comprises more than 70% of the overall speech duration of a sound file, we can be almost certain that it is a monologue (with, possibly, some short questions from an interviewer). </w:t>
      </w:r>
    </w:p>
    <w:p w14:paraId="2B2A9F44" w14:textId="77777777" w:rsidR="00D74124" w:rsidRPr="004A1823" w:rsidRDefault="001732C5" w:rsidP="004A1823">
      <w:pPr>
        <w:ind w:firstLine="720"/>
        <w:rPr>
          <w:rFonts w:cs="Times New Roman"/>
          <w:lang w:val="en-US"/>
        </w:rPr>
      </w:pPr>
      <w:r w:rsidRPr="004A1823">
        <w:rPr>
          <w:rFonts w:eastAsia="Times New Roman" w:cs="Times New Roman"/>
          <w:lang w:val="en-US"/>
        </w:rPr>
        <w:t xml:space="preserve">Notwithstanding in above-mentioned works it was found that longer utterances are pronounced faster </w:t>
      </w:r>
      <w:hyperlink r:id="rId94">
        <w:r w:rsidRPr="004A1823">
          <w:rPr>
            <w:rStyle w:val="ListLabel82"/>
            <w:rFonts w:eastAsia="DejaVu Sans"/>
            <w:lang w:val="en-US"/>
          </w:rPr>
          <w:t>(see Fonagy &amp; Magdics, 1960 about Hungarian; Stepanova, 2011 about Russian)</w:t>
        </w:r>
      </w:hyperlink>
      <w:r w:rsidRPr="004A1823">
        <w:rPr>
          <w:rFonts w:eastAsia="Times New Roman" w:cs="Times New Roman"/>
          <w:lang w:val="en-US"/>
        </w:rPr>
        <w:t xml:space="preserve">, I do not exclude observations from the sample based on their very short or very long duration. It may seem natural to do if we want to uniform the data and to avoid the length effect, but there are two reasons for keeping them. Firstly, in other works, for example in </w:t>
      </w:r>
      <w:hyperlink r:id="rId95">
        <w:r w:rsidRPr="004A1823">
          <w:rPr>
            <w:rStyle w:val="ListLabel82"/>
            <w:rFonts w:eastAsia="DejaVu Sans"/>
            <w:lang w:val="en-US"/>
          </w:rPr>
          <w:t>(Moroz, 2017b)</w:t>
        </w:r>
      </w:hyperlink>
      <w:r w:rsidRPr="004A1823">
        <w:rPr>
          <w:rFonts w:eastAsia="Times New Roman" w:cs="Times New Roman"/>
          <w:lang w:val="en-US"/>
        </w:rPr>
        <w:t xml:space="preserve">, the tendency to utter longer phrases faster was not observed </w:t>
      </w:r>
      <w:r w:rsidRPr="004A1823">
        <w:rPr>
          <w:rFonts w:cs="Times New Roman"/>
          <w:lang w:val="en-US"/>
        </w:rPr>
        <w:t>in the Kabardian language</w:t>
      </w:r>
      <w:r w:rsidRPr="004A1823">
        <w:rPr>
          <w:rFonts w:eastAsia="Times New Roman" w:cs="Times New Roman"/>
          <w:lang w:val="en-US"/>
        </w:rPr>
        <w:t>. Secondly, the speech of a person consists of utterances of various lengths, and his/her speech rate, as well as our perception of it, is formed by all of them.</w:t>
      </w:r>
    </w:p>
    <w:p w14:paraId="1D2CD08B" w14:textId="634D2DC6" w:rsidR="00D74124" w:rsidRPr="004A1823" w:rsidRDefault="001732C5" w:rsidP="004A1823">
      <w:pPr>
        <w:ind w:firstLine="720"/>
        <w:rPr>
          <w:rFonts w:eastAsia="Times New Roman" w:cs="Times New Roman"/>
          <w:lang w:val="en-US"/>
        </w:rPr>
      </w:pPr>
      <w:r w:rsidRPr="004A1823">
        <w:rPr>
          <w:rFonts w:eastAsia="Times New Roman" w:cs="Times New Roman"/>
          <w:lang w:val="en-US"/>
        </w:rPr>
        <w:t xml:space="preserve">Secondly, for each sentence, I calculate its duration in milliseconds according to the time of its beginning and ending which marked in the corresponding file. Then, using the list of vowels for each language, I count the number of syllables in each sentence. After that, I divide the number of syllables in a sentence by its duration in seconds and get the speakers speech rate in syllables per second. The structure of the summary </w:t>
      </w:r>
      <w:del w:id="581" w:author="Maria Myslina" w:date="2019-06-04T14:37:00Z">
        <w:r w:rsidRPr="004A1823" w:rsidDel="003B7399">
          <w:rPr>
            <w:rFonts w:eastAsia="Times New Roman" w:cs="Times New Roman"/>
            <w:lang w:val="en-US"/>
          </w:rPr>
          <w:delText xml:space="preserve">table </w:delText>
        </w:r>
      </w:del>
      <w:ins w:id="582" w:author="Maria Myslina" w:date="2019-06-04T15:30:00Z">
        <w:r w:rsidR="00C95CB3">
          <w:rPr>
            <w:rFonts w:eastAsia="Times New Roman" w:cs="Times New Roman"/>
            <w:lang w:val="en-US"/>
          </w:rPr>
          <w:t>t</w:t>
        </w:r>
      </w:ins>
      <w:ins w:id="583" w:author="Maria Myslina" w:date="2019-06-04T14:39:00Z">
        <w:r w:rsidR="003B7399">
          <w:rPr>
            <w:rFonts w:eastAsia="Times New Roman" w:cs="Times New Roman"/>
            <w:lang w:val="en-US"/>
          </w:rPr>
          <w:t>able </w:t>
        </w:r>
      </w:ins>
      <w:r w:rsidRPr="004A1823">
        <w:rPr>
          <w:rFonts w:eastAsia="Times New Roman" w:cs="Times New Roman"/>
          <w:lang w:val="en-US"/>
        </w:rPr>
        <w:t xml:space="preserve">is presented in </w:t>
      </w:r>
      <w:del w:id="584" w:author="Maria Myslina" w:date="2019-06-04T14:37:00Z">
        <w:r w:rsidRPr="004A1823" w:rsidDel="003B7399">
          <w:rPr>
            <w:rFonts w:eastAsia="Times New Roman" w:cs="Times New Roman"/>
            <w:lang w:val="en-US"/>
          </w:rPr>
          <w:delText xml:space="preserve">Table </w:delText>
        </w:r>
      </w:del>
      <w:ins w:id="585" w:author="Maria Myslina" w:date="2019-06-04T14:39:00Z">
        <w:r w:rsidR="003B7399">
          <w:rPr>
            <w:rFonts w:eastAsia="Times New Roman" w:cs="Times New Roman"/>
            <w:lang w:val="en-US"/>
          </w:rPr>
          <w:t>Table </w:t>
        </w:r>
      </w:ins>
      <w:ins w:id="586" w:author="Maria Myslina" w:date="2019-06-04T15:32:00Z">
        <w:r w:rsidR="00C95CB3">
          <w:rPr>
            <w:rFonts w:eastAsia="Times New Roman" w:cs="Times New Roman"/>
            <w:lang w:val="en-US"/>
          </w:rPr>
          <w:t>4</w:t>
        </w:r>
      </w:ins>
      <w:del w:id="587" w:author="Maria Myslina" w:date="2019-06-04T15:32:00Z">
        <w:r w:rsidRPr="004A1823" w:rsidDel="00C95CB3">
          <w:rPr>
            <w:rFonts w:eastAsia="Times New Roman" w:cs="Times New Roman"/>
            <w:lang w:val="en-US"/>
          </w:rPr>
          <w:delText>N</w:delText>
        </w:r>
      </w:del>
      <w:r w:rsidRPr="004A1823">
        <w:rPr>
          <w:rFonts w:eastAsia="Times New Roman" w:cs="Times New Roman"/>
          <w:lang w:val="en-US"/>
        </w:rPr>
        <w:t>.</w:t>
      </w:r>
    </w:p>
    <w:p w14:paraId="5B4919FE" w14:textId="086CDE1B" w:rsidR="00D74124" w:rsidRPr="003B7399" w:rsidRDefault="001732C5" w:rsidP="003B7399">
      <w:pPr>
        <w:pStyle w:val="af6"/>
        <w:pPrChange w:id="588" w:author="Maria Myslina" w:date="2019-06-04T15:00:00Z">
          <w:pPr>
            <w:ind w:firstLine="0"/>
          </w:pPr>
        </w:pPrChange>
      </w:pPr>
      <w:del w:id="589" w:author="Maria Myslina" w:date="2019-06-04T14:53:00Z">
        <w:r w:rsidRPr="003B7399" w:rsidDel="003B7399">
          <w:br/>
        </w:r>
      </w:del>
      <w:del w:id="590" w:author="Maria Myslina" w:date="2019-06-04T14:37:00Z">
        <w:r w:rsidRPr="003B7399" w:rsidDel="003B7399">
          <w:delText xml:space="preserve">Table </w:delText>
        </w:r>
      </w:del>
      <w:ins w:id="591" w:author="Maria Myslina" w:date="2019-06-04T14:39:00Z">
        <w:r w:rsidR="003B7399" w:rsidRPr="003B7399">
          <w:t>Table </w:t>
        </w:r>
      </w:ins>
      <w:del w:id="592" w:author="Maria Myslina" w:date="2019-06-04T15:32:00Z">
        <w:r w:rsidRPr="003B7399" w:rsidDel="00C95CB3">
          <w:delText>N</w:delText>
        </w:r>
      </w:del>
      <w:ins w:id="593" w:author="Maria Myslina" w:date="2019-06-04T15:32:00Z">
        <w:r w:rsidR="00C95CB3">
          <w:t>4</w:t>
        </w:r>
      </w:ins>
      <w:r w:rsidRPr="003B7399">
        <w:t>. The structure of the summary table.</w:t>
      </w:r>
    </w:p>
    <w:tbl>
      <w:tblPr>
        <w:tblStyle w:val="TableNormal"/>
        <w:tblW w:w="996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391"/>
        <w:gridCol w:w="1020"/>
        <w:gridCol w:w="1109"/>
        <w:gridCol w:w="975"/>
        <w:gridCol w:w="677"/>
        <w:gridCol w:w="823"/>
        <w:gridCol w:w="977"/>
        <w:gridCol w:w="1334"/>
        <w:gridCol w:w="1111"/>
        <w:gridCol w:w="1543"/>
      </w:tblGrid>
      <w:tr w:rsidR="00D74124" w:rsidRPr="004A1823" w14:paraId="63CACF25" w14:textId="77777777">
        <w:tc>
          <w:tcPr>
            <w:tcW w:w="390" w:type="dxa"/>
            <w:tcBorders>
              <w:top w:val="single" w:sz="8" w:space="0" w:color="000000"/>
              <w:left w:val="single" w:sz="8" w:space="0" w:color="000000"/>
              <w:bottom w:val="single" w:sz="8" w:space="0" w:color="000000"/>
              <w:right w:val="single" w:sz="8" w:space="0" w:color="000000"/>
            </w:tcBorders>
            <w:shd w:val="clear" w:color="auto" w:fill="auto"/>
          </w:tcPr>
          <w:p w14:paraId="1E7719A4" w14:textId="77777777" w:rsidR="00D74124" w:rsidRPr="004A1823" w:rsidRDefault="001732C5" w:rsidP="004A1823">
            <w:pPr>
              <w:ind w:firstLine="0"/>
              <w:rPr>
                <w:rFonts w:eastAsia="Times New Roman" w:cs="Times New Roman"/>
                <w:sz w:val="20"/>
                <w:szCs w:val="20"/>
              </w:rPr>
            </w:pPr>
            <w:r w:rsidRPr="004A1823">
              <w:rPr>
                <w:rFonts w:cs="Times New Roman"/>
                <w:sz w:val="20"/>
                <w:szCs w:val="20"/>
              </w:rPr>
              <w:t>I</w:t>
            </w:r>
            <w:r w:rsidRPr="004A1823">
              <w:rPr>
                <w:rFonts w:eastAsia="Times New Roman" w:cs="Times New Roman"/>
                <w:sz w:val="20"/>
                <w:szCs w:val="20"/>
              </w:rPr>
              <w:t>d</w:t>
            </w:r>
          </w:p>
        </w:tc>
        <w:tc>
          <w:tcPr>
            <w:tcW w:w="1020" w:type="dxa"/>
            <w:tcBorders>
              <w:top w:val="single" w:sz="8" w:space="0" w:color="000000"/>
              <w:left w:val="single" w:sz="8" w:space="0" w:color="000000"/>
              <w:bottom w:val="single" w:sz="8" w:space="0" w:color="000000"/>
              <w:right w:val="single" w:sz="8" w:space="0" w:color="000000"/>
            </w:tcBorders>
            <w:shd w:val="clear" w:color="auto" w:fill="auto"/>
          </w:tcPr>
          <w:p w14:paraId="5A1F5F6D"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Language</w:t>
            </w:r>
          </w:p>
        </w:tc>
        <w:tc>
          <w:tcPr>
            <w:tcW w:w="1109" w:type="dxa"/>
            <w:tcBorders>
              <w:top w:val="single" w:sz="8" w:space="0" w:color="000000"/>
              <w:left w:val="single" w:sz="8" w:space="0" w:color="000000"/>
              <w:bottom w:val="single" w:sz="8" w:space="0" w:color="000000"/>
              <w:right w:val="single" w:sz="8" w:space="0" w:color="000000"/>
            </w:tcBorders>
            <w:shd w:val="clear" w:color="auto" w:fill="auto"/>
          </w:tcPr>
          <w:p w14:paraId="009CB0F1"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Participant</w:t>
            </w:r>
          </w:p>
        </w:tc>
        <w:tc>
          <w:tcPr>
            <w:tcW w:w="975" w:type="dxa"/>
            <w:tcBorders>
              <w:top w:val="single" w:sz="8" w:space="0" w:color="000000"/>
              <w:left w:val="single" w:sz="8" w:space="0" w:color="000000"/>
              <w:bottom w:val="single" w:sz="8" w:space="0" w:color="000000"/>
              <w:right w:val="single" w:sz="8" w:space="0" w:color="000000"/>
            </w:tcBorders>
            <w:shd w:val="clear" w:color="auto" w:fill="auto"/>
          </w:tcPr>
          <w:p w14:paraId="163CC6F3" w14:textId="49C00FE1"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File</w:t>
            </w:r>
            <w:del w:id="594" w:author="Maria Myslina" w:date="2019-06-04T16:57:00Z">
              <w:r w:rsidR="0047302F" w:rsidRPr="004A1823" w:rsidDel="009D2D5C">
                <w:rPr>
                  <w:rFonts w:eastAsia="Times New Roman" w:cs="Times New Roman"/>
                  <w:sz w:val="20"/>
                  <w:szCs w:val="20"/>
                  <w:lang w:val="en-US"/>
                </w:rPr>
                <w:delText xml:space="preserve"> </w:delText>
              </w:r>
            </w:del>
            <w:r w:rsidRPr="004A1823">
              <w:rPr>
                <w:rFonts w:eastAsia="Times New Roman" w:cs="Times New Roman"/>
                <w:sz w:val="20"/>
                <w:szCs w:val="20"/>
              </w:rPr>
              <w:t>name</w:t>
            </w:r>
          </w:p>
        </w:tc>
        <w:tc>
          <w:tcPr>
            <w:tcW w:w="677" w:type="dxa"/>
            <w:tcBorders>
              <w:top w:val="single" w:sz="8" w:space="0" w:color="000000"/>
              <w:left w:val="single" w:sz="8" w:space="0" w:color="000000"/>
              <w:bottom w:val="single" w:sz="8" w:space="0" w:color="000000"/>
              <w:right w:val="single" w:sz="8" w:space="0" w:color="000000"/>
            </w:tcBorders>
            <w:shd w:val="clear" w:color="auto" w:fill="auto"/>
          </w:tcPr>
          <w:p w14:paraId="34A91100"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Age</w:t>
            </w:r>
          </w:p>
        </w:tc>
        <w:tc>
          <w:tcPr>
            <w:tcW w:w="823" w:type="dxa"/>
            <w:tcBorders>
              <w:top w:val="single" w:sz="8" w:space="0" w:color="000000"/>
              <w:left w:val="single" w:sz="8" w:space="0" w:color="000000"/>
              <w:bottom w:val="single" w:sz="8" w:space="0" w:color="000000"/>
              <w:right w:val="single" w:sz="8" w:space="0" w:color="000000"/>
            </w:tcBorders>
            <w:shd w:val="clear" w:color="auto" w:fill="auto"/>
          </w:tcPr>
          <w:p w14:paraId="54FDFF3C"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Gender</w:t>
            </w:r>
          </w:p>
        </w:tc>
        <w:tc>
          <w:tcPr>
            <w:tcW w:w="977" w:type="dxa"/>
            <w:tcBorders>
              <w:top w:val="single" w:sz="8" w:space="0" w:color="000000"/>
              <w:left w:val="single" w:sz="8" w:space="0" w:color="000000"/>
              <w:bottom w:val="single" w:sz="8" w:space="0" w:color="000000"/>
              <w:right w:val="single" w:sz="8" w:space="0" w:color="000000"/>
            </w:tcBorders>
            <w:shd w:val="clear" w:color="auto" w:fill="auto"/>
          </w:tcPr>
          <w:p w14:paraId="2F3574E8"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Text of utterance</w:t>
            </w:r>
          </w:p>
        </w:tc>
        <w:tc>
          <w:tcPr>
            <w:tcW w:w="1334" w:type="dxa"/>
            <w:tcBorders>
              <w:top w:val="single" w:sz="8" w:space="0" w:color="000000"/>
              <w:left w:val="single" w:sz="8" w:space="0" w:color="000000"/>
              <w:bottom w:val="single" w:sz="8" w:space="0" w:color="000000"/>
              <w:right w:val="single" w:sz="8" w:space="0" w:color="000000"/>
            </w:tcBorders>
            <w:shd w:val="clear" w:color="auto" w:fill="auto"/>
          </w:tcPr>
          <w:p w14:paraId="30D2AAD2"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Duration of utterance, ms</w:t>
            </w:r>
          </w:p>
        </w:tc>
        <w:tc>
          <w:tcPr>
            <w:tcW w:w="1111" w:type="dxa"/>
            <w:tcBorders>
              <w:top w:val="single" w:sz="8" w:space="0" w:color="000000"/>
              <w:left w:val="single" w:sz="8" w:space="0" w:color="000000"/>
              <w:bottom w:val="single" w:sz="8" w:space="0" w:color="000000"/>
              <w:right w:val="single" w:sz="8" w:space="0" w:color="000000"/>
            </w:tcBorders>
            <w:shd w:val="clear" w:color="auto" w:fill="auto"/>
          </w:tcPr>
          <w:p w14:paraId="1CEFF928"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Number of syllables</w:t>
            </w:r>
          </w:p>
        </w:tc>
        <w:tc>
          <w:tcPr>
            <w:tcW w:w="1543" w:type="dxa"/>
            <w:tcBorders>
              <w:top w:val="single" w:sz="8" w:space="0" w:color="000000"/>
              <w:left w:val="single" w:sz="8" w:space="0" w:color="000000"/>
              <w:bottom w:val="single" w:sz="8" w:space="0" w:color="000000"/>
              <w:right w:val="single" w:sz="8" w:space="0" w:color="000000"/>
            </w:tcBorders>
            <w:shd w:val="clear" w:color="auto" w:fill="auto"/>
          </w:tcPr>
          <w:p w14:paraId="3D363638" w14:textId="77777777" w:rsidR="00D74124" w:rsidRPr="004A1823" w:rsidRDefault="001732C5" w:rsidP="004A1823">
            <w:pPr>
              <w:ind w:firstLine="0"/>
              <w:rPr>
                <w:rFonts w:eastAsia="Times New Roman" w:cs="Times New Roman"/>
                <w:sz w:val="20"/>
                <w:szCs w:val="20"/>
              </w:rPr>
            </w:pPr>
            <w:r w:rsidRPr="004A1823">
              <w:rPr>
                <w:rFonts w:eastAsia="Times New Roman" w:cs="Times New Roman"/>
                <w:sz w:val="20"/>
                <w:szCs w:val="20"/>
              </w:rPr>
              <w:t>Speech rate, syllables/second</w:t>
            </w:r>
          </w:p>
        </w:tc>
      </w:tr>
    </w:tbl>
    <w:p w14:paraId="76799F3F" w14:textId="77777777" w:rsidR="00D74124" w:rsidRPr="004A1823" w:rsidRDefault="00D74124" w:rsidP="004A1823">
      <w:pPr>
        <w:rPr>
          <w:rFonts w:eastAsia="Times New Roman" w:cs="Times New Roman"/>
        </w:rPr>
      </w:pPr>
    </w:p>
    <w:p w14:paraId="32DF27CD" w14:textId="1D1776D4" w:rsidR="00D74124" w:rsidRPr="004A1823" w:rsidRDefault="001732C5" w:rsidP="004A1823">
      <w:pPr>
        <w:rPr>
          <w:rFonts w:cs="Times New Roman"/>
          <w:lang w:val="en-US"/>
        </w:rPr>
      </w:pPr>
      <w:r w:rsidRPr="004A1823">
        <w:rPr>
          <w:rFonts w:eastAsia="Times New Roman" w:cs="Times New Roman"/>
          <w:lang w:val="en-US"/>
        </w:rPr>
        <w:t xml:space="preserve">After all the data is summarized, I exclude observations, in which the speech rate </w:t>
      </w:r>
      <w:r w:rsidRPr="004A1823">
        <w:rPr>
          <w:rFonts w:eastAsia="Times New Roman" w:cs="Times New Roman"/>
          <w:lang w:val="en-US"/>
        </w:rPr>
        <w:lastRenderedPageBreak/>
        <w:t xml:space="preserve">is 10 syllables per seconds or higher, as they are obvious outliers. Their presence may be explained by markup errors. All in all, there were 31 446 observations and after the exclusion, this number reduced to 31 434. </w:t>
      </w:r>
      <w:r w:rsidRPr="004A1823">
        <w:rPr>
          <w:rFonts w:cs="Times New Roman"/>
          <w:lang w:val="en-US"/>
        </w:rPr>
        <w:t xml:space="preserve">The observations, which duration was longer than 15000 ms were also </w:t>
      </w:r>
      <w:r w:rsidR="00116962" w:rsidRPr="004A1823">
        <w:rPr>
          <w:rFonts w:cs="Times New Roman"/>
          <w:lang w:val="en-US"/>
        </w:rPr>
        <w:t>excluded</w:t>
      </w:r>
      <w:r w:rsidRPr="004A1823">
        <w:rPr>
          <w:rFonts w:cs="Times New Roman"/>
          <w:lang w:val="en-US"/>
        </w:rPr>
        <w:t xml:space="preserve">, as they are abnormally </w:t>
      </w:r>
      <w:commentRangeStart w:id="595"/>
      <w:r w:rsidRPr="004A1823">
        <w:rPr>
          <w:rFonts w:cs="Times New Roman"/>
          <w:lang w:val="en-US"/>
        </w:rPr>
        <w:t>long</w:t>
      </w:r>
      <w:commentRangeEnd w:id="595"/>
      <w:r w:rsidRPr="004A1823">
        <w:rPr>
          <w:rFonts w:cs="Times New Roman"/>
        </w:rPr>
        <w:commentReference w:id="595"/>
      </w:r>
      <w:r w:rsidRPr="004A1823">
        <w:rPr>
          <w:rFonts w:cs="Times New Roman"/>
          <w:lang w:val="en-US"/>
        </w:rPr>
        <w:t xml:space="preserve">. Most likely, they correspond to several sentences, which, for some reasons, were not </w:t>
      </w:r>
      <w:r w:rsidR="00116962" w:rsidRPr="004A1823">
        <w:rPr>
          <w:rFonts w:cs="Times New Roman"/>
          <w:lang w:val="en-US"/>
        </w:rPr>
        <w:t xml:space="preserve">divided </w:t>
      </w:r>
      <w:r w:rsidRPr="004A1823">
        <w:rPr>
          <w:rFonts w:cs="Times New Roman"/>
          <w:lang w:val="en-US"/>
        </w:rPr>
        <w:t>into separate segments.</w:t>
      </w:r>
    </w:p>
    <w:p w14:paraId="3606BD50" w14:textId="0B9A506D" w:rsidR="00D74124" w:rsidRPr="004A1823" w:rsidRDefault="001732C5" w:rsidP="004A1823">
      <w:pPr>
        <w:rPr>
          <w:rFonts w:cs="Times New Roman"/>
          <w:lang w:val="en-US"/>
        </w:rPr>
      </w:pPr>
      <w:r w:rsidRPr="004A1823">
        <w:rPr>
          <w:rFonts w:cs="Times New Roman"/>
          <w:lang w:val="en-US"/>
        </w:rPr>
        <w:t xml:space="preserve">As a next step, I </w:t>
      </w:r>
      <w:r w:rsidR="0047302F" w:rsidRPr="004A1823">
        <w:rPr>
          <w:rFonts w:cs="Times New Roman"/>
          <w:lang w:val="en-US"/>
        </w:rPr>
        <w:t>visualize</w:t>
      </w:r>
      <w:r w:rsidRPr="004A1823">
        <w:rPr>
          <w:rFonts w:cs="Times New Roman"/>
          <w:lang w:val="en-US"/>
        </w:rPr>
        <w:t xml:space="preserve"> the data to control the linear dependency of the dependent variable (speech rate) on independent variables (length of an utterance in syllables, age and gender of participants), as the linear dependency of variables is one of the assumptions of linear regression. </w:t>
      </w:r>
      <w:del w:id="596" w:author="Maria Myslina" w:date="2019-06-04T14:37:00Z">
        <w:r w:rsidRPr="004A1823" w:rsidDel="003B7399">
          <w:rPr>
            <w:rFonts w:cs="Times New Roman"/>
            <w:lang w:val="en-US"/>
          </w:rPr>
          <w:delText xml:space="preserve">Plot </w:delText>
        </w:r>
      </w:del>
      <w:ins w:id="597" w:author="Maria Myslina" w:date="2019-06-04T14:38:00Z">
        <w:r w:rsidR="003B7399">
          <w:rPr>
            <w:rFonts w:cs="Times New Roman"/>
            <w:lang w:val="en-US"/>
          </w:rPr>
          <w:t>Plot </w:t>
        </w:r>
      </w:ins>
      <w:del w:id="598" w:author="Maria Myslina" w:date="2019-06-04T16:39:00Z">
        <w:r w:rsidRPr="004A1823" w:rsidDel="00D124A8">
          <w:rPr>
            <w:rFonts w:cs="Times New Roman"/>
            <w:lang w:val="en-US"/>
          </w:rPr>
          <w:delText>N</w:delText>
        </w:r>
      </w:del>
      <w:ins w:id="599" w:author="Maria Myslina" w:date="2019-06-04T16:39:00Z">
        <w:r w:rsidR="00D124A8">
          <w:rPr>
            <w:rFonts w:cs="Times New Roman"/>
            <w:lang w:val="en-US"/>
          </w:rPr>
          <w:t>4</w:t>
        </w:r>
      </w:ins>
      <w:r w:rsidRPr="004A1823">
        <w:rPr>
          <w:rFonts w:cs="Times New Roman"/>
          <w:lang w:val="en-US"/>
        </w:rPr>
        <w:t xml:space="preserve"> contains this visualization (different colours mark different participants).</w:t>
      </w:r>
    </w:p>
    <w:p w14:paraId="3B9977BC" w14:textId="645CDF40" w:rsidR="00D74124" w:rsidRPr="003B7399" w:rsidRDefault="001732C5" w:rsidP="003B7399">
      <w:pPr>
        <w:pStyle w:val="af6"/>
        <w:pPrChange w:id="600" w:author="Maria Myslina" w:date="2019-06-04T15:00:00Z">
          <w:pPr/>
        </w:pPrChange>
      </w:pPr>
      <w:del w:id="601" w:author="Maria Myslina" w:date="2019-06-04T14:37:00Z">
        <w:r w:rsidRPr="003B7399" w:rsidDel="003B7399">
          <w:delText xml:space="preserve">Plot </w:delText>
        </w:r>
      </w:del>
      <w:ins w:id="602" w:author="Maria Myslina" w:date="2019-06-04T14:38:00Z">
        <w:r w:rsidR="003B7399" w:rsidRPr="003B7399">
          <w:t>Plot </w:t>
        </w:r>
      </w:ins>
      <w:del w:id="603" w:author="Maria Myslina" w:date="2019-06-04T16:39:00Z">
        <w:r w:rsidRPr="003B7399" w:rsidDel="00D124A8">
          <w:delText>N</w:delText>
        </w:r>
      </w:del>
      <w:ins w:id="604" w:author="Maria Myslina" w:date="2019-06-04T16:39:00Z">
        <w:r w:rsidR="00D124A8">
          <w:t>4</w:t>
        </w:r>
      </w:ins>
      <w:r w:rsidRPr="003B7399">
        <w:t>. Dependence of speech rate on length of an utterance in syllables.</w:t>
      </w:r>
    </w:p>
    <w:p w14:paraId="099340B1" w14:textId="77777777" w:rsidR="00D74124" w:rsidRPr="004A1823" w:rsidRDefault="001732C5" w:rsidP="003B7399">
      <w:pPr>
        <w:ind w:firstLine="0"/>
        <w:jc w:val="center"/>
        <w:rPr>
          <w:rFonts w:cs="Times New Roman"/>
        </w:rPr>
        <w:pPrChange w:id="605" w:author="Maria Myslina" w:date="2019-06-04T14:53:00Z">
          <w:pPr>
            <w:ind w:firstLine="0"/>
          </w:pPr>
        </w:pPrChange>
      </w:pPr>
      <w:r w:rsidRPr="004A1823">
        <w:rPr>
          <w:rFonts w:cs="Times New Roman"/>
          <w:noProof/>
        </w:rPr>
        <w:drawing>
          <wp:inline distT="0" distB="0" distL="0" distR="0" wp14:anchorId="2202AB78" wp14:editId="5B78E60C">
            <wp:extent cx="5335270" cy="4293235"/>
            <wp:effectExtent l="0" t="0" r="0" b="0"/>
            <wp:docPr id="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png"/>
                    <pic:cNvPicPr>
                      <a:picLocks noChangeAspect="1" noChangeArrowheads="1"/>
                    </pic:cNvPicPr>
                  </pic:nvPicPr>
                  <pic:blipFill>
                    <a:blip r:embed="rId96"/>
                    <a:srcRect r="35176"/>
                    <a:stretch>
                      <a:fillRect/>
                    </a:stretch>
                  </pic:blipFill>
                  <pic:spPr bwMode="auto">
                    <a:xfrm>
                      <a:off x="0" y="0"/>
                      <a:ext cx="5335270" cy="4293235"/>
                    </a:xfrm>
                    <a:prstGeom prst="rect">
                      <a:avLst/>
                    </a:prstGeom>
                  </pic:spPr>
                </pic:pic>
              </a:graphicData>
            </a:graphic>
          </wp:inline>
        </w:drawing>
      </w:r>
    </w:p>
    <w:p w14:paraId="44000D03" w14:textId="35D3E637" w:rsidR="00D74124" w:rsidRPr="004A1823" w:rsidDel="00D124A8" w:rsidRDefault="001732C5" w:rsidP="004A1823">
      <w:pPr>
        <w:rPr>
          <w:del w:id="606" w:author="Maria Myslina" w:date="2019-06-04T16:42:00Z"/>
          <w:rFonts w:cs="Times New Roman"/>
          <w:lang w:val="en-US"/>
        </w:rPr>
      </w:pPr>
      <w:r w:rsidRPr="004A1823">
        <w:rPr>
          <w:rFonts w:cs="Times New Roman"/>
        </w:rPr>
        <w:commentReference w:id="607"/>
      </w:r>
      <w:r w:rsidRPr="004A1823">
        <w:rPr>
          <w:rFonts w:cs="Times New Roman"/>
          <w:lang w:val="en-US"/>
        </w:rPr>
        <w:t xml:space="preserve">It is now obvious from the </w:t>
      </w:r>
      <w:del w:id="608" w:author="Maria Myslina" w:date="2019-06-04T14:37:00Z">
        <w:r w:rsidRPr="004A1823" w:rsidDel="003B7399">
          <w:rPr>
            <w:rFonts w:cs="Times New Roman"/>
            <w:lang w:val="en-US"/>
          </w:rPr>
          <w:delText xml:space="preserve">Plot </w:delText>
        </w:r>
      </w:del>
      <w:ins w:id="609" w:author="Maria Myslina" w:date="2019-06-04T14:38:00Z">
        <w:r w:rsidR="003B7399">
          <w:rPr>
            <w:rFonts w:cs="Times New Roman"/>
            <w:lang w:val="en-US"/>
          </w:rPr>
          <w:t>Plot </w:t>
        </w:r>
      </w:ins>
      <w:del w:id="610" w:author="Maria Myslina" w:date="2019-06-04T16:39:00Z">
        <w:r w:rsidRPr="004A1823" w:rsidDel="00D124A8">
          <w:rPr>
            <w:rFonts w:cs="Times New Roman"/>
            <w:lang w:val="en-US"/>
          </w:rPr>
          <w:delText>Na</w:delText>
        </w:r>
      </w:del>
      <w:ins w:id="611" w:author="Maria Myslina" w:date="2019-06-04T16:39:00Z">
        <w:r w:rsidR="00D124A8">
          <w:rPr>
            <w:rFonts w:cs="Times New Roman"/>
            <w:lang w:val="en-US"/>
          </w:rPr>
          <w:t>4,</w:t>
        </w:r>
      </w:ins>
      <w:r w:rsidRPr="004A1823">
        <w:rPr>
          <w:rFonts w:cs="Times New Roman"/>
          <w:lang w:val="en-US"/>
        </w:rPr>
        <w:t xml:space="preserve"> that the dependence of speech rate on the length of an utterance is non-linear. To avoid </w:t>
      </w:r>
      <w:ins w:id="612" w:author="Maria Myslina" w:date="2019-06-04T16:57:00Z">
        <w:r w:rsidR="009D2D5C">
          <w:rPr>
            <w:rFonts w:cs="Times New Roman"/>
            <w:lang w:val="en-US"/>
          </w:rPr>
          <w:t xml:space="preserve">the </w:t>
        </w:r>
      </w:ins>
      <w:r w:rsidRPr="004A1823">
        <w:rPr>
          <w:rFonts w:cs="Times New Roman"/>
          <w:lang w:val="en-US"/>
        </w:rPr>
        <w:t xml:space="preserve">notorious inaccuracy of </w:t>
      </w:r>
      <w:r w:rsidR="0047302F" w:rsidRPr="004A1823">
        <w:rPr>
          <w:rFonts w:cs="Times New Roman"/>
          <w:lang w:val="en-US"/>
        </w:rPr>
        <w:t>models’</w:t>
      </w:r>
      <w:r w:rsidRPr="004A1823">
        <w:rPr>
          <w:rFonts w:cs="Times New Roman"/>
          <w:lang w:val="en-US"/>
        </w:rPr>
        <w:t xml:space="preserve"> predictions, it is necessary to transform the data. One of the most convenient ways to do so that </w:t>
      </w:r>
      <w:r w:rsidRPr="004A1823">
        <w:rPr>
          <w:rFonts w:cs="Times New Roman"/>
          <w:lang w:val="en-US"/>
        </w:rPr>
        <w:lastRenderedPageBreak/>
        <w:t xml:space="preserve">preserve the ability to straight forward interpret a model’s parameters is </w:t>
      </w:r>
      <w:r w:rsidR="00116962" w:rsidRPr="004A1823">
        <w:rPr>
          <w:rFonts w:cs="Times New Roman"/>
          <w:lang w:val="en-US"/>
        </w:rPr>
        <w:t xml:space="preserve">logarithmic </w:t>
      </w:r>
      <w:r w:rsidRPr="004A1823">
        <w:rPr>
          <w:rFonts w:cs="Times New Roman"/>
          <w:lang w:val="en-US"/>
        </w:rPr>
        <w:t xml:space="preserve">transformation. This transformation for each value returns its </w:t>
      </w:r>
      <w:commentRangeStart w:id="613"/>
      <w:r w:rsidRPr="004A1823">
        <w:rPr>
          <w:rFonts w:cs="Times New Roman"/>
          <w:lang w:val="en-US"/>
        </w:rPr>
        <w:t>natural</w:t>
      </w:r>
      <w:commentRangeEnd w:id="613"/>
      <w:r w:rsidRPr="004A1823">
        <w:rPr>
          <w:rFonts w:cs="Times New Roman"/>
        </w:rPr>
        <w:commentReference w:id="613"/>
      </w:r>
      <w:r w:rsidRPr="004A1823">
        <w:rPr>
          <w:rFonts w:cs="Times New Roman"/>
          <w:lang w:val="en-US"/>
        </w:rPr>
        <w:t xml:space="preserve"> logarithm. </w:t>
      </w:r>
      <w:del w:id="614" w:author="Maria Myslina" w:date="2019-06-04T14:37:00Z">
        <w:r w:rsidRPr="004A1823" w:rsidDel="003B7399">
          <w:rPr>
            <w:rFonts w:cs="Times New Roman"/>
            <w:lang w:val="en-US"/>
          </w:rPr>
          <w:delText xml:space="preserve">Plot </w:delText>
        </w:r>
      </w:del>
      <w:ins w:id="615" w:author="Maria Myslina" w:date="2019-06-04T14:38:00Z">
        <w:r w:rsidR="003B7399">
          <w:rPr>
            <w:rFonts w:cs="Times New Roman"/>
            <w:lang w:val="en-US"/>
          </w:rPr>
          <w:t>Plot </w:t>
        </w:r>
      </w:ins>
      <w:del w:id="616" w:author="Maria Myslina" w:date="2019-06-04T16:40:00Z">
        <w:r w:rsidRPr="004A1823" w:rsidDel="00D124A8">
          <w:rPr>
            <w:rFonts w:cs="Times New Roman"/>
            <w:lang w:val="en-US"/>
          </w:rPr>
          <w:delText>N</w:delText>
        </w:r>
      </w:del>
      <w:ins w:id="617" w:author="Maria Myslina" w:date="2019-06-04T16:42:00Z">
        <w:r w:rsidR="00D124A8">
          <w:rPr>
            <w:rFonts w:cs="Times New Roman"/>
            <w:lang w:val="en-US"/>
          </w:rPr>
          <w:t>5</w:t>
        </w:r>
      </w:ins>
      <w:r w:rsidRPr="004A1823">
        <w:rPr>
          <w:rFonts w:cs="Times New Roman"/>
          <w:lang w:val="en-US"/>
        </w:rPr>
        <w:t xml:space="preserve"> represents the results of this transformation, applied to values of lengths of utterances (different colours mark different participants).</w:t>
      </w:r>
    </w:p>
    <w:p w14:paraId="50FFF824" w14:textId="77777777" w:rsidR="00D74124" w:rsidRPr="004A1823" w:rsidRDefault="00D74124" w:rsidP="00D124A8">
      <w:pPr>
        <w:rPr>
          <w:rFonts w:cs="Times New Roman"/>
          <w:lang w:val="en-US"/>
        </w:rPr>
        <w:pPrChange w:id="618" w:author="Maria Myslina" w:date="2019-06-04T16:42:00Z">
          <w:pPr>
            <w:ind w:firstLine="0"/>
          </w:pPr>
        </w:pPrChange>
      </w:pPr>
    </w:p>
    <w:p w14:paraId="5820DF31" w14:textId="77D767E5" w:rsidR="003B7399" w:rsidRDefault="001732C5" w:rsidP="00D124A8">
      <w:pPr>
        <w:pStyle w:val="af6"/>
        <w:rPr>
          <w:ins w:id="619" w:author="Maria Myslina" w:date="2019-06-04T14:54:00Z"/>
          <w:rStyle w:val="af7"/>
          <w:rFonts w:eastAsia="DejaVu Sans"/>
        </w:rPr>
        <w:pPrChange w:id="620" w:author="Maria Myslina" w:date="2019-06-04T16:42:00Z">
          <w:pPr>
            <w:ind w:firstLine="0"/>
          </w:pPr>
        </w:pPrChange>
      </w:pPr>
      <w:del w:id="621" w:author="Maria Myslina" w:date="2019-06-04T14:37:00Z">
        <w:r w:rsidRPr="003B7399" w:rsidDel="003B7399">
          <w:rPr>
            <w:rStyle w:val="af7"/>
            <w:rPrChange w:id="622" w:author="Maria Myslina" w:date="2019-06-04T14:54:00Z">
              <w:rPr>
                <w:rFonts w:cs="Times New Roman"/>
                <w:lang w:val="en-US"/>
              </w:rPr>
            </w:rPrChange>
          </w:rPr>
          <w:delText xml:space="preserve">Plot </w:delText>
        </w:r>
      </w:del>
      <w:ins w:id="623" w:author="Maria Myslina" w:date="2019-06-04T14:38:00Z">
        <w:r w:rsidR="003B7399" w:rsidRPr="003B7399">
          <w:rPr>
            <w:rStyle w:val="af7"/>
            <w:rPrChange w:id="624" w:author="Maria Myslina" w:date="2019-06-04T14:54:00Z">
              <w:rPr>
                <w:rFonts w:cs="Times New Roman"/>
                <w:lang w:val="en-US"/>
              </w:rPr>
            </w:rPrChange>
          </w:rPr>
          <w:t>Plot </w:t>
        </w:r>
      </w:ins>
      <w:del w:id="625" w:author="Maria Myslina" w:date="2019-06-04T16:40:00Z">
        <w:r w:rsidRPr="003B7399" w:rsidDel="00D124A8">
          <w:rPr>
            <w:rStyle w:val="af7"/>
            <w:rPrChange w:id="626" w:author="Maria Myslina" w:date="2019-06-04T14:54:00Z">
              <w:rPr>
                <w:rFonts w:cs="Times New Roman"/>
                <w:lang w:val="en-US"/>
              </w:rPr>
            </w:rPrChange>
          </w:rPr>
          <w:delText>N</w:delText>
        </w:r>
      </w:del>
      <w:ins w:id="627" w:author="Maria Myslina" w:date="2019-06-04T16:42:00Z">
        <w:r w:rsidR="00D124A8">
          <w:rPr>
            <w:rStyle w:val="af7"/>
            <w:rFonts w:eastAsia="DejaVu Sans"/>
          </w:rPr>
          <w:t>5</w:t>
        </w:r>
      </w:ins>
      <w:r w:rsidRPr="003B7399">
        <w:rPr>
          <w:rStyle w:val="af7"/>
          <w:rPrChange w:id="628" w:author="Maria Myslina" w:date="2019-06-04T14:54:00Z">
            <w:rPr>
              <w:rFonts w:cs="Times New Roman"/>
              <w:lang w:val="en-US"/>
            </w:rPr>
          </w:rPrChange>
        </w:rPr>
        <w:t xml:space="preserve">. </w:t>
      </w:r>
      <w:del w:id="629" w:author="Maria Myslina" w:date="2019-06-04T16:57:00Z">
        <w:r w:rsidRPr="003B7399" w:rsidDel="009D2D5C">
          <w:rPr>
            <w:rStyle w:val="af7"/>
            <w:rPrChange w:id="630" w:author="Maria Myslina" w:date="2019-06-04T14:54:00Z">
              <w:rPr>
                <w:rFonts w:cs="Times New Roman"/>
                <w:lang w:val="en-US"/>
              </w:rPr>
            </w:rPrChange>
          </w:rPr>
          <w:delText xml:space="preserve">Dependency </w:delText>
        </w:r>
      </w:del>
      <w:ins w:id="631" w:author="Maria Myslina" w:date="2019-06-04T16:57:00Z">
        <w:r w:rsidR="009D2D5C">
          <w:rPr>
            <w:rStyle w:val="af7"/>
          </w:rPr>
          <w:t>The d</w:t>
        </w:r>
        <w:r w:rsidR="009D2D5C" w:rsidRPr="003B7399">
          <w:rPr>
            <w:rStyle w:val="af7"/>
            <w:rPrChange w:id="632" w:author="Maria Myslina" w:date="2019-06-04T14:54:00Z">
              <w:rPr>
                <w:rFonts w:cs="Times New Roman"/>
                <w:lang w:val="en-US"/>
              </w:rPr>
            </w:rPrChange>
          </w:rPr>
          <w:t xml:space="preserve">ependency </w:t>
        </w:r>
      </w:ins>
      <w:r w:rsidRPr="003B7399">
        <w:rPr>
          <w:rStyle w:val="af7"/>
          <w:rPrChange w:id="633" w:author="Maria Myslina" w:date="2019-06-04T14:54:00Z">
            <w:rPr>
              <w:rFonts w:cs="Times New Roman"/>
              <w:lang w:val="en-US"/>
            </w:rPr>
          </w:rPrChange>
        </w:rPr>
        <w:t>of speech rate on logarithmically transformed length of an</w:t>
      </w:r>
      <w:ins w:id="634" w:author="Maria Myslina" w:date="2019-06-04T14:54:00Z">
        <w:r w:rsidR="003B7399" w:rsidRPr="003B7399">
          <w:rPr>
            <w:rStyle w:val="af7"/>
            <w:rFonts w:eastAsia="DejaVu Sans"/>
            <w:rPrChange w:id="635" w:author="Maria Myslina" w:date="2019-06-04T14:54:00Z">
              <w:rPr>
                <w:rStyle w:val="af7"/>
                <w:rFonts w:eastAsia="DejaVu Sans"/>
                <w:lang w:val="ru-RU"/>
              </w:rPr>
            </w:rPrChange>
          </w:rPr>
          <w:t xml:space="preserve"> </w:t>
        </w:r>
      </w:ins>
      <w:del w:id="636" w:author="Maria Myslina" w:date="2019-06-04T14:54:00Z">
        <w:r w:rsidRPr="003B7399" w:rsidDel="003B7399">
          <w:rPr>
            <w:rStyle w:val="af7"/>
            <w:rPrChange w:id="637" w:author="Maria Myslina" w:date="2019-06-04T14:54:00Z">
              <w:rPr>
                <w:rFonts w:cs="Times New Roman"/>
                <w:lang w:val="en-US"/>
              </w:rPr>
            </w:rPrChange>
          </w:rPr>
          <w:delText xml:space="preserve"> </w:delText>
        </w:r>
      </w:del>
      <w:r w:rsidRPr="003B7399">
        <w:rPr>
          <w:rStyle w:val="af7"/>
          <w:rPrChange w:id="638" w:author="Maria Myslina" w:date="2019-06-04T14:54:00Z">
            <w:rPr>
              <w:rFonts w:cs="Times New Roman"/>
              <w:lang w:val="en-US"/>
            </w:rPr>
          </w:rPrChange>
        </w:rPr>
        <w:t>utterance.</w:t>
      </w:r>
    </w:p>
    <w:p w14:paraId="06DF64EF" w14:textId="1E8464EF" w:rsidR="00D74124" w:rsidRPr="004A1823" w:rsidRDefault="001732C5" w:rsidP="003B7399">
      <w:pPr>
        <w:ind w:firstLine="0"/>
        <w:jc w:val="center"/>
        <w:rPr>
          <w:rFonts w:cs="Times New Roman"/>
          <w:lang w:val="en-US"/>
        </w:rPr>
        <w:pPrChange w:id="639" w:author="Maria Myslina" w:date="2019-06-04T14:54:00Z">
          <w:pPr>
            <w:ind w:firstLine="0"/>
          </w:pPr>
        </w:pPrChange>
      </w:pPr>
      <w:del w:id="640" w:author="Maria Myslina" w:date="2019-06-04T14:54:00Z">
        <w:r w:rsidRPr="003B7399" w:rsidDel="003B7399">
          <w:rPr>
            <w:rStyle w:val="af7"/>
            <w:rFonts w:eastAsia="DejaVu Sans"/>
            <w:rPrChange w:id="641" w:author="Maria Myslina" w:date="2019-06-04T14:54:00Z">
              <w:rPr>
                <w:rFonts w:cs="Times New Roman"/>
                <w:lang w:val="en-US"/>
              </w:rPr>
            </w:rPrChange>
          </w:rPr>
          <w:br/>
        </w:r>
      </w:del>
      <w:r w:rsidRPr="004A1823">
        <w:rPr>
          <w:rFonts w:cs="Times New Roman"/>
          <w:noProof/>
        </w:rPr>
        <w:drawing>
          <wp:inline distT="0" distB="0" distL="0" distR="0" wp14:anchorId="50C192D6" wp14:editId="2D2AFF79">
            <wp:extent cx="5354320" cy="4330065"/>
            <wp:effectExtent l="0" t="0" r="0" b="0"/>
            <wp:docPr id="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png"/>
                    <pic:cNvPicPr>
                      <a:picLocks noChangeAspect="1" noChangeArrowheads="1"/>
                    </pic:cNvPicPr>
                  </pic:nvPicPr>
                  <pic:blipFill>
                    <a:blip r:embed="rId97"/>
                    <a:srcRect r="35520"/>
                    <a:stretch>
                      <a:fillRect/>
                    </a:stretch>
                  </pic:blipFill>
                  <pic:spPr bwMode="auto">
                    <a:xfrm>
                      <a:off x="0" y="0"/>
                      <a:ext cx="5354320" cy="4330065"/>
                    </a:xfrm>
                    <a:prstGeom prst="rect">
                      <a:avLst/>
                    </a:prstGeom>
                  </pic:spPr>
                </pic:pic>
              </a:graphicData>
            </a:graphic>
          </wp:inline>
        </w:drawing>
      </w:r>
    </w:p>
    <w:p w14:paraId="432FCEDC" w14:textId="5ED5384F" w:rsidR="00D74124" w:rsidRPr="004A1823" w:rsidRDefault="001732C5" w:rsidP="004A1823">
      <w:pPr>
        <w:rPr>
          <w:rFonts w:cs="Times New Roman"/>
          <w:lang w:val="en-US"/>
        </w:rPr>
      </w:pPr>
      <w:r w:rsidRPr="004A1823">
        <w:rPr>
          <w:rFonts w:cs="Times New Roman"/>
          <w:lang w:val="en-US"/>
        </w:rPr>
        <w:t xml:space="preserve">For most participants </w:t>
      </w:r>
      <w:r w:rsidR="0047302F" w:rsidRPr="004A1823">
        <w:rPr>
          <w:rFonts w:cs="Times New Roman"/>
          <w:lang w:val="en-US"/>
        </w:rPr>
        <w:t>now,</w:t>
      </w:r>
      <w:r w:rsidRPr="004A1823">
        <w:rPr>
          <w:rFonts w:cs="Times New Roman"/>
          <w:lang w:val="en-US"/>
        </w:rPr>
        <w:t xml:space="preserve"> the dependency became more linear. After the data examination, that non-linear dependency preserves for participants with a relatively small number of observations. The gradual elimination of such participants showed that the number of observations, necessary for the linearity of the dependence is 100. Plots </w:t>
      </w:r>
      <w:del w:id="642" w:author="Maria Myslina" w:date="2019-06-04T16:40:00Z">
        <w:r w:rsidRPr="004A1823" w:rsidDel="00D124A8">
          <w:rPr>
            <w:rFonts w:cs="Times New Roman"/>
            <w:lang w:val="en-US"/>
          </w:rPr>
          <w:delText>N</w:delText>
        </w:r>
      </w:del>
      <w:ins w:id="643" w:author="Maria Myslina" w:date="2019-06-04T16:40:00Z">
        <w:r w:rsidR="00D124A8">
          <w:rPr>
            <w:rFonts w:cs="Times New Roman"/>
            <w:lang w:val="en-US"/>
          </w:rPr>
          <w:t>5</w:t>
        </w:r>
      </w:ins>
      <w:r w:rsidRPr="004A1823">
        <w:rPr>
          <w:rFonts w:cs="Times New Roman"/>
          <w:lang w:val="en-US"/>
        </w:rPr>
        <w:t>a-e represent the process of the elimination.</w:t>
      </w:r>
    </w:p>
    <w:p w14:paraId="1C1FA3F1" w14:textId="47782219" w:rsidR="00D74124" w:rsidRPr="004A1823" w:rsidRDefault="001732C5" w:rsidP="003B7399">
      <w:pPr>
        <w:pStyle w:val="af6"/>
        <w:pPrChange w:id="644" w:author="Maria Myslina" w:date="2019-06-04T14:55:00Z">
          <w:pPr>
            <w:ind w:firstLine="0"/>
          </w:pPr>
        </w:pPrChange>
      </w:pPr>
      <w:r w:rsidRPr="004A1823">
        <w:t xml:space="preserve">Plots </w:t>
      </w:r>
      <w:ins w:id="645" w:author="Maria Myslina" w:date="2019-06-04T16:42:00Z">
        <w:r w:rsidR="00D36E95">
          <w:t>6</w:t>
        </w:r>
      </w:ins>
      <w:del w:id="646" w:author="Maria Myslina" w:date="2019-06-04T16:40:00Z">
        <w:r w:rsidRPr="004A1823" w:rsidDel="00D124A8">
          <w:delText>N</w:delText>
        </w:r>
      </w:del>
      <w:r w:rsidRPr="004A1823">
        <w:t>a-e. The dependency of speech tare on logarithmically transformed length of an utterance for participants with more than a) 20 observations, b) 40 observations, c) 60 observations, d) 80 observations, e) 100 observations.</w:t>
      </w:r>
    </w:p>
    <w:p w14:paraId="2D569390" w14:textId="77777777" w:rsidR="003B7399" w:rsidRDefault="003B7399" w:rsidP="004A1823">
      <w:pPr>
        <w:ind w:firstLine="0"/>
        <w:rPr>
          <w:ins w:id="647" w:author="Maria Myslina" w:date="2019-06-04T14:55:00Z"/>
          <w:rFonts w:cs="Times New Roman"/>
          <w:lang w:val="en-US"/>
        </w:rPr>
      </w:pPr>
    </w:p>
    <w:p w14:paraId="3E2EBBC1" w14:textId="77777777" w:rsidR="00D36E95" w:rsidRDefault="00D36E95">
      <w:pPr>
        <w:widowControl/>
        <w:spacing w:line="240" w:lineRule="auto"/>
        <w:ind w:firstLine="0"/>
        <w:rPr>
          <w:ins w:id="648" w:author="Maria Myslina" w:date="2019-06-04T16:42:00Z"/>
          <w:rFonts w:cs="Times New Roman"/>
          <w:lang w:val="en-US"/>
        </w:rPr>
      </w:pPr>
      <w:ins w:id="649" w:author="Maria Myslina" w:date="2019-06-04T16:42:00Z">
        <w:r>
          <w:rPr>
            <w:rFonts w:cs="Times New Roman"/>
            <w:lang w:val="en-US"/>
          </w:rPr>
          <w:br w:type="page"/>
        </w:r>
      </w:ins>
    </w:p>
    <w:p w14:paraId="750210EE" w14:textId="63FB33E8" w:rsidR="003B7399" w:rsidRDefault="00D36E95" w:rsidP="004A1823">
      <w:pPr>
        <w:ind w:firstLine="0"/>
        <w:rPr>
          <w:ins w:id="650" w:author="Maria Myslina" w:date="2019-06-04T14:55:00Z"/>
          <w:rFonts w:cs="Times New Roman"/>
          <w:lang w:val="en-US"/>
        </w:rPr>
      </w:pPr>
      <w:ins w:id="651" w:author="Maria Myslina" w:date="2019-06-04T16:42:00Z">
        <w:r>
          <w:rPr>
            <w:rFonts w:cs="Times New Roman"/>
            <w:lang w:val="en-US"/>
          </w:rPr>
          <w:lastRenderedPageBreak/>
          <w:t>6</w:t>
        </w:r>
      </w:ins>
      <w:r w:rsidR="001732C5" w:rsidRPr="004A1823">
        <w:rPr>
          <w:rFonts w:cs="Times New Roman"/>
          <w:lang w:val="en-US"/>
        </w:rPr>
        <w:t>a</w:t>
      </w:r>
      <w:ins w:id="652" w:author="Maria Myslina" w:date="2019-06-04T16:40:00Z">
        <w:r w:rsidR="00D124A8">
          <w:rPr>
            <w:rFonts w:cs="Times New Roman"/>
            <w:lang w:val="en-US"/>
          </w:rPr>
          <w:t>.</w:t>
        </w:r>
      </w:ins>
      <w:del w:id="653" w:author="Maria Myslina" w:date="2019-06-04T16:40:00Z">
        <w:r w:rsidR="001732C5" w:rsidRPr="004A1823" w:rsidDel="00D124A8">
          <w:rPr>
            <w:rFonts w:cs="Times New Roman"/>
            <w:lang w:val="en-US"/>
          </w:rPr>
          <w:delText>)</w:delText>
        </w:r>
      </w:del>
    </w:p>
    <w:p w14:paraId="04E11C1C" w14:textId="06BC4962" w:rsidR="00D74124" w:rsidRPr="004A1823" w:rsidRDefault="001732C5" w:rsidP="003B7399">
      <w:pPr>
        <w:ind w:firstLine="0"/>
        <w:jc w:val="center"/>
        <w:rPr>
          <w:rFonts w:cs="Times New Roman"/>
          <w:lang w:val="en-US"/>
        </w:rPr>
        <w:pPrChange w:id="654" w:author="Maria Myslina" w:date="2019-06-04T14:56:00Z">
          <w:pPr>
            <w:ind w:firstLine="0"/>
          </w:pPr>
        </w:pPrChange>
      </w:pPr>
      <w:del w:id="655" w:author="Maria Myslina" w:date="2019-06-04T14:55:00Z">
        <w:r w:rsidRPr="004A1823" w:rsidDel="003B7399">
          <w:rPr>
            <w:rFonts w:cs="Times New Roman"/>
            <w:lang w:val="en-US"/>
          </w:rPr>
          <w:br/>
        </w:r>
      </w:del>
      <w:r w:rsidRPr="004A1823">
        <w:rPr>
          <w:rFonts w:cs="Times New Roman"/>
          <w:noProof/>
        </w:rPr>
        <w:drawing>
          <wp:inline distT="0" distB="0" distL="0" distR="0" wp14:anchorId="659795BA" wp14:editId="0357F96F">
            <wp:extent cx="5396230" cy="3771900"/>
            <wp:effectExtent l="0" t="0" r="0" b="0"/>
            <wp:docPr id="1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pic:cNvPicPr>
                      <a:picLocks noChangeAspect="1" noChangeArrowheads="1"/>
                    </pic:cNvPicPr>
                  </pic:nvPicPr>
                  <pic:blipFill>
                    <a:blip r:embed="rId98"/>
                    <a:stretch>
                      <a:fillRect/>
                    </a:stretch>
                  </pic:blipFill>
                  <pic:spPr bwMode="auto">
                    <a:xfrm>
                      <a:off x="0" y="0"/>
                      <a:ext cx="5396230" cy="3771900"/>
                    </a:xfrm>
                    <a:prstGeom prst="rect">
                      <a:avLst/>
                    </a:prstGeom>
                  </pic:spPr>
                </pic:pic>
              </a:graphicData>
            </a:graphic>
          </wp:inline>
        </w:drawing>
      </w:r>
    </w:p>
    <w:p w14:paraId="549B8ED3" w14:textId="30949D7E" w:rsidR="003B7399" w:rsidRDefault="00D36E95" w:rsidP="004A1823">
      <w:pPr>
        <w:ind w:firstLine="0"/>
        <w:rPr>
          <w:ins w:id="656" w:author="Maria Myslina" w:date="2019-06-04T14:56:00Z"/>
          <w:rFonts w:cs="Times New Roman"/>
          <w:lang w:val="en-US"/>
        </w:rPr>
      </w:pPr>
      <w:ins w:id="657" w:author="Maria Myslina" w:date="2019-06-04T16:43:00Z">
        <w:r>
          <w:rPr>
            <w:rFonts w:cs="Times New Roman"/>
            <w:lang w:val="en-US"/>
          </w:rPr>
          <w:t>6</w:t>
        </w:r>
      </w:ins>
      <w:r w:rsidR="001732C5" w:rsidRPr="004A1823">
        <w:rPr>
          <w:rFonts w:cs="Times New Roman"/>
          <w:lang w:val="en-US"/>
        </w:rPr>
        <w:t>b</w:t>
      </w:r>
      <w:ins w:id="658" w:author="Maria Myslina" w:date="2019-06-04T16:40:00Z">
        <w:r w:rsidR="00D124A8">
          <w:rPr>
            <w:rFonts w:cs="Times New Roman"/>
            <w:lang w:val="en-US"/>
          </w:rPr>
          <w:t>.</w:t>
        </w:r>
      </w:ins>
      <w:del w:id="659" w:author="Maria Myslina" w:date="2019-06-04T16:40:00Z">
        <w:r w:rsidR="001732C5" w:rsidRPr="004A1823" w:rsidDel="00D124A8">
          <w:rPr>
            <w:rFonts w:cs="Times New Roman"/>
            <w:lang w:val="en-US"/>
          </w:rPr>
          <w:delText>)</w:delText>
        </w:r>
      </w:del>
      <w:del w:id="660" w:author="Maria Myslina" w:date="2019-06-04T14:56:00Z">
        <w:r w:rsidR="001732C5" w:rsidRPr="004A1823" w:rsidDel="003B7399">
          <w:rPr>
            <w:rFonts w:cs="Times New Roman"/>
            <w:lang w:val="en-US"/>
          </w:rPr>
          <w:br/>
        </w:r>
      </w:del>
    </w:p>
    <w:p w14:paraId="4B00238E" w14:textId="43E573E2" w:rsidR="00D74124" w:rsidRPr="004A1823" w:rsidRDefault="001732C5" w:rsidP="003B7399">
      <w:pPr>
        <w:ind w:firstLine="0"/>
        <w:jc w:val="center"/>
        <w:rPr>
          <w:rFonts w:cs="Times New Roman"/>
          <w:lang w:val="en-US"/>
        </w:rPr>
        <w:pPrChange w:id="661" w:author="Maria Myslina" w:date="2019-06-04T14:56:00Z">
          <w:pPr>
            <w:ind w:firstLine="0"/>
          </w:pPr>
        </w:pPrChange>
      </w:pPr>
      <w:r w:rsidRPr="004A1823">
        <w:rPr>
          <w:rFonts w:cs="Times New Roman"/>
          <w:noProof/>
        </w:rPr>
        <w:drawing>
          <wp:inline distT="0" distB="0" distL="0" distR="0" wp14:anchorId="6108CA46" wp14:editId="2944CD0D">
            <wp:extent cx="5396230" cy="3771900"/>
            <wp:effectExtent l="0" t="0" r="0" b="0"/>
            <wp:docPr id="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png"/>
                    <pic:cNvPicPr>
                      <a:picLocks noChangeAspect="1" noChangeArrowheads="1"/>
                    </pic:cNvPicPr>
                  </pic:nvPicPr>
                  <pic:blipFill>
                    <a:blip r:embed="rId99"/>
                    <a:stretch>
                      <a:fillRect/>
                    </a:stretch>
                  </pic:blipFill>
                  <pic:spPr bwMode="auto">
                    <a:xfrm>
                      <a:off x="0" y="0"/>
                      <a:ext cx="5396230" cy="3771900"/>
                    </a:xfrm>
                    <a:prstGeom prst="rect">
                      <a:avLst/>
                    </a:prstGeom>
                  </pic:spPr>
                </pic:pic>
              </a:graphicData>
            </a:graphic>
          </wp:inline>
        </w:drawing>
      </w:r>
    </w:p>
    <w:p w14:paraId="20E1DA86" w14:textId="77777777" w:rsidR="003B7399" w:rsidRDefault="003B7399" w:rsidP="004A1823">
      <w:pPr>
        <w:ind w:firstLine="0"/>
        <w:rPr>
          <w:ins w:id="662" w:author="Maria Myslina" w:date="2019-06-04T14:55:00Z"/>
          <w:rFonts w:cs="Times New Roman"/>
          <w:lang w:val="en-US"/>
        </w:rPr>
      </w:pPr>
    </w:p>
    <w:p w14:paraId="578FA767" w14:textId="698B794C" w:rsidR="003B7399" w:rsidRDefault="00D36E95" w:rsidP="004A1823">
      <w:pPr>
        <w:ind w:firstLine="0"/>
        <w:rPr>
          <w:ins w:id="663" w:author="Maria Myslina" w:date="2019-06-04T14:56:00Z"/>
          <w:rFonts w:cs="Times New Roman"/>
          <w:lang w:val="en-US"/>
        </w:rPr>
      </w:pPr>
      <w:ins w:id="664" w:author="Maria Myslina" w:date="2019-06-04T16:43:00Z">
        <w:r>
          <w:rPr>
            <w:rFonts w:cs="Times New Roman"/>
            <w:lang w:val="en-US"/>
          </w:rPr>
          <w:lastRenderedPageBreak/>
          <w:t>6</w:t>
        </w:r>
      </w:ins>
      <w:ins w:id="665" w:author="Maria Myslina" w:date="2019-06-04T16:40:00Z">
        <w:r w:rsidR="00D124A8">
          <w:rPr>
            <w:rFonts w:cs="Times New Roman"/>
            <w:lang w:val="en-US"/>
          </w:rPr>
          <w:t>c.</w:t>
        </w:r>
      </w:ins>
      <w:del w:id="666" w:author="Maria Myslina" w:date="2019-06-04T16:40:00Z">
        <w:r w:rsidR="001732C5" w:rsidRPr="004A1823" w:rsidDel="00D124A8">
          <w:rPr>
            <w:rFonts w:cs="Times New Roman"/>
            <w:lang w:val="en-US"/>
          </w:rPr>
          <w:delText>c)</w:delText>
        </w:r>
      </w:del>
      <w:del w:id="667" w:author="Maria Myslina" w:date="2019-06-04T14:56:00Z">
        <w:r w:rsidR="001732C5" w:rsidRPr="004A1823" w:rsidDel="003B7399">
          <w:rPr>
            <w:rFonts w:cs="Times New Roman"/>
            <w:lang w:val="en-US"/>
          </w:rPr>
          <w:br/>
        </w:r>
      </w:del>
    </w:p>
    <w:p w14:paraId="5F60E011" w14:textId="004AFB19" w:rsidR="00D74124" w:rsidRPr="004A1823" w:rsidRDefault="001732C5" w:rsidP="003B7399">
      <w:pPr>
        <w:ind w:firstLine="0"/>
        <w:jc w:val="center"/>
        <w:rPr>
          <w:rFonts w:cs="Times New Roman"/>
          <w:lang w:val="en-US"/>
        </w:rPr>
        <w:pPrChange w:id="668" w:author="Maria Myslina" w:date="2019-06-04T14:56:00Z">
          <w:pPr>
            <w:ind w:firstLine="0"/>
          </w:pPr>
        </w:pPrChange>
      </w:pPr>
      <w:r w:rsidRPr="004A1823">
        <w:rPr>
          <w:rFonts w:cs="Times New Roman"/>
          <w:noProof/>
        </w:rPr>
        <w:drawing>
          <wp:inline distT="0" distB="0" distL="0" distR="0" wp14:anchorId="4F7B3B98" wp14:editId="45AA282F">
            <wp:extent cx="5396230" cy="377190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100"/>
                    <a:stretch>
                      <a:fillRect/>
                    </a:stretch>
                  </pic:blipFill>
                  <pic:spPr bwMode="auto">
                    <a:xfrm>
                      <a:off x="0" y="0"/>
                      <a:ext cx="5396230" cy="3771900"/>
                    </a:xfrm>
                    <a:prstGeom prst="rect">
                      <a:avLst/>
                    </a:prstGeom>
                  </pic:spPr>
                </pic:pic>
              </a:graphicData>
            </a:graphic>
          </wp:inline>
        </w:drawing>
      </w:r>
    </w:p>
    <w:p w14:paraId="2CE7B552" w14:textId="3708C46D" w:rsidR="003B7399" w:rsidRDefault="00D36E95" w:rsidP="004A1823">
      <w:pPr>
        <w:ind w:firstLine="0"/>
        <w:rPr>
          <w:ins w:id="669" w:author="Maria Myslina" w:date="2019-06-04T14:56:00Z"/>
          <w:rFonts w:cs="Times New Roman"/>
          <w:lang w:val="en-US"/>
        </w:rPr>
      </w:pPr>
      <w:ins w:id="670" w:author="Maria Myslina" w:date="2019-06-04T16:43:00Z">
        <w:r>
          <w:rPr>
            <w:rFonts w:cs="Times New Roman"/>
            <w:lang w:val="en-US"/>
          </w:rPr>
          <w:t>6</w:t>
        </w:r>
      </w:ins>
      <w:ins w:id="671" w:author="Maria Myslina" w:date="2019-06-04T16:40:00Z">
        <w:r w:rsidR="00D124A8">
          <w:rPr>
            <w:rFonts w:cs="Times New Roman"/>
            <w:lang w:val="en-US"/>
          </w:rPr>
          <w:t>d.</w:t>
        </w:r>
      </w:ins>
      <w:del w:id="672" w:author="Maria Myslina" w:date="2019-06-04T16:40:00Z">
        <w:r w:rsidR="001732C5" w:rsidRPr="004A1823" w:rsidDel="00D124A8">
          <w:rPr>
            <w:rFonts w:cs="Times New Roman"/>
            <w:lang w:val="en-US"/>
          </w:rPr>
          <w:delText>d)</w:delText>
        </w:r>
      </w:del>
      <w:del w:id="673" w:author="Maria Myslina" w:date="2019-06-04T14:56:00Z">
        <w:r w:rsidR="001732C5" w:rsidRPr="004A1823" w:rsidDel="003B7399">
          <w:rPr>
            <w:rFonts w:cs="Times New Roman"/>
            <w:lang w:val="en-US"/>
          </w:rPr>
          <w:br/>
        </w:r>
      </w:del>
    </w:p>
    <w:p w14:paraId="2280D215" w14:textId="2DC3001A" w:rsidR="00D74124" w:rsidRPr="004A1823" w:rsidRDefault="001732C5" w:rsidP="003B7399">
      <w:pPr>
        <w:ind w:firstLine="0"/>
        <w:jc w:val="center"/>
        <w:rPr>
          <w:rFonts w:cs="Times New Roman"/>
          <w:lang w:val="en-US"/>
        </w:rPr>
        <w:pPrChange w:id="674" w:author="Maria Myslina" w:date="2019-06-04T14:56:00Z">
          <w:pPr>
            <w:ind w:firstLine="0"/>
          </w:pPr>
        </w:pPrChange>
      </w:pPr>
      <w:r w:rsidRPr="004A1823">
        <w:rPr>
          <w:rFonts w:cs="Times New Roman"/>
          <w:noProof/>
        </w:rPr>
        <w:drawing>
          <wp:inline distT="0" distB="0" distL="0" distR="0" wp14:anchorId="2BD4777B" wp14:editId="10F86C73">
            <wp:extent cx="5396230" cy="3771900"/>
            <wp:effectExtent l="0" t="0" r="0" b="0"/>
            <wp:docPr id="1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pic:cNvPicPr>
                      <a:picLocks noChangeAspect="1" noChangeArrowheads="1"/>
                    </pic:cNvPicPr>
                  </pic:nvPicPr>
                  <pic:blipFill>
                    <a:blip r:embed="rId101"/>
                    <a:stretch>
                      <a:fillRect/>
                    </a:stretch>
                  </pic:blipFill>
                  <pic:spPr bwMode="auto">
                    <a:xfrm>
                      <a:off x="0" y="0"/>
                      <a:ext cx="5396230" cy="3771900"/>
                    </a:xfrm>
                    <a:prstGeom prst="rect">
                      <a:avLst/>
                    </a:prstGeom>
                  </pic:spPr>
                </pic:pic>
              </a:graphicData>
            </a:graphic>
          </wp:inline>
        </w:drawing>
      </w:r>
    </w:p>
    <w:p w14:paraId="22EA8A7C" w14:textId="77777777" w:rsidR="003B7399" w:rsidRDefault="003B7399" w:rsidP="004A1823">
      <w:pPr>
        <w:ind w:firstLine="0"/>
        <w:rPr>
          <w:ins w:id="675" w:author="Maria Myslina" w:date="2019-06-04T14:55:00Z"/>
          <w:rFonts w:cs="Times New Roman"/>
          <w:lang w:val="en-US"/>
        </w:rPr>
      </w:pPr>
    </w:p>
    <w:p w14:paraId="6AFBAA06" w14:textId="48A4A744" w:rsidR="003B7399" w:rsidRDefault="00D36E95" w:rsidP="004A1823">
      <w:pPr>
        <w:ind w:firstLine="0"/>
        <w:rPr>
          <w:ins w:id="676" w:author="Maria Myslina" w:date="2019-06-04T14:56:00Z"/>
          <w:rFonts w:cs="Times New Roman"/>
          <w:lang w:val="en-US"/>
        </w:rPr>
      </w:pPr>
      <w:ins w:id="677" w:author="Maria Myslina" w:date="2019-06-04T16:43:00Z">
        <w:r>
          <w:rPr>
            <w:rFonts w:cs="Times New Roman"/>
            <w:lang w:val="en-US"/>
          </w:rPr>
          <w:lastRenderedPageBreak/>
          <w:t>6</w:t>
        </w:r>
      </w:ins>
      <w:ins w:id="678" w:author="Maria Myslina" w:date="2019-06-04T16:40:00Z">
        <w:r w:rsidR="00D124A8">
          <w:rPr>
            <w:rFonts w:cs="Times New Roman"/>
            <w:lang w:val="en-US"/>
          </w:rPr>
          <w:t>e.</w:t>
        </w:r>
      </w:ins>
      <w:del w:id="679" w:author="Maria Myslina" w:date="2019-06-04T16:40:00Z">
        <w:r w:rsidR="001732C5" w:rsidRPr="004A1823" w:rsidDel="00D124A8">
          <w:rPr>
            <w:rFonts w:cs="Times New Roman"/>
            <w:lang w:val="en-US"/>
          </w:rPr>
          <w:delText>e)</w:delText>
        </w:r>
      </w:del>
      <w:del w:id="680" w:author="Maria Myslina" w:date="2019-06-04T14:56:00Z">
        <w:r w:rsidR="001732C5" w:rsidRPr="004A1823" w:rsidDel="003B7399">
          <w:rPr>
            <w:rFonts w:cs="Times New Roman"/>
            <w:lang w:val="en-US"/>
          </w:rPr>
          <w:br/>
        </w:r>
      </w:del>
    </w:p>
    <w:p w14:paraId="4308244E" w14:textId="021B4390" w:rsidR="00D74124" w:rsidRPr="004A1823" w:rsidRDefault="001732C5" w:rsidP="003B7399">
      <w:pPr>
        <w:ind w:firstLine="0"/>
        <w:jc w:val="center"/>
        <w:rPr>
          <w:rFonts w:cs="Times New Roman"/>
          <w:lang w:val="en-US"/>
        </w:rPr>
        <w:pPrChange w:id="681" w:author="Maria Myslina" w:date="2019-06-04T14:56:00Z">
          <w:pPr>
            <w:ind w:firstLine="0"/>
          </w:pPr>
        </w:pPrChange>
      </w:pPr>
      <w:r w:rsidRPr="004A1823">
        <w:rPr>
          <w:rFonts w:cs="Times New Roman"/>
          <w:noProof/>
        </w:rPr>
        <w:drawing>
          <wp:inline distT="0" distB="0" distL="0" distR="0" wp14:anchorId="25652530" wp14:editId="345058C3">
            <wp:extent cx="5396230" cy="3771900"/>
            <wp:effectExtent l="0" t="0" r="0" b="0"/>
            <wp:docPr id="1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a:picLocks noChangeAspect="1" noChangeArrowheads="1"/>
                    </pic:cNvPicPr>
                  </pic:nvPicPr>
                  <pic:blipFill>
                    <a:blip r:embed="rId102"/>
                    <a:stretch>
                      <a:fillRect/>
                    </a:stretch>
                  </pic:blipFill>
                  <pic:spPr bwMode="auto">
                    <a:xfrm>
                      <a:off x="0" y="0"/>
                      <a:ext cx="5396230" cy="3771900"/>
                    </a:xfrm>
                    <a:prstGeom prst="rect">
                      <a:avLst/>
                    </a:prstGeom>
                  </pic:spPr>
                </pic:pic>
              </a:graphicData>
            </a:graphic>
          </wp:inline>
        </w:drawing>
      </w:r>
    </w:p>
    <w:p w14:paraId="2A65926A" w14:textId="77777777" w:rsidR="00D74124" w:rsidRPr="004A1823" w:rsidRDefault="00D74124" w:rsidP="004A1823">
      <w:pPr>
        <w:rPr>
          <w:rFonts w:cs="Times New Roman"/>
          <w:lang w:val="en-US"/>
        </w:rPr>
      </w:pPr>
    </w:p>
    <w:p w14:paraId="68C9065F" w14:textId="33D9C99A" w:rsidR="00D74124" w:rsidRPr="004A1823" w:rsidRDefault="001732C5" w:rsidP="004A1823">
      <w:pPr>
        <w:rPr>
          <w:rFonts w:cs="Times New Roman"/>
          <w:lang w:val="en-US"/>
        </w:rPr>
      </w:pPr>
      <w:r w:rsidRPr="004A1823">
        <w:rPr>
          <w:rFonts w:cs="Times New Roman"/>
          <w:lang w:val="en-US"/>
        </w:rPr>
        <w:t xml:space="preserve">After all the exclusions, a total of 29 632 observations left. The quantitative information by languages is presented in </w:t>
      </w:r>
      <w:del w:id="682" w:author="Maria Myslina" w:date="2019-06-04T14:37:00Z">
        <w:r w:rsidRPr="004A1823" w:rsidDel="003B7399">
          <w:rPr>
            <w:rFonts w:cs="Times New Roman"/>
            <w:lang w:val="en-US"/>
          </w:rPr>
          <w:delText xml:space="preserve">Table </w:delText>
        </w:r>
      </w:del>
      <w:ins w:id="683" w:author="Maria Myslina" w:date="2019-06-04T14:39:00Z">
        <w:r w:rsidR="003B7399">
          <w:rPr>
            <w:rFonts w:cs="Times New Roman"/>
            <w:lang w:val="en-US"/>
          </w:rPr>
          <w:t>Table </w:t>
        </w:r>
      </w:ins>
      <w:ins w:id="684" w:author="Maria Myslina" w:date="2019-06-04T15:32:00Z">
        <w:r w:rsidR="00C95CB3">
          <w:rPr>
            <w:rFonts w:cs="Times New Roman"/>
            <w:lang w:val="en-US"/>
          </w:rPr>
          <w:t>5</w:t>
        </w:r>
      </w:ins>
      <w:del w:id="685" w:author="Maria Myslina" w:date="2019-06-04T15:32:00Z">
        <w:r w:rsidRPr="004A1823" w:rsidDel="00C95CB3">
          <w:rPr>
            <w:rFonts w:cs="Times New Roman"/>
            <w:lang w:val="en-US"/>
          </w:rPr>
          <w:delText>N</w:delText>
        </w:r>
      </w:del>
      <w:r w:rsidRPr="004A1823">
        <w:rPr>
          <w:rFonts w:cs="Times New Roman"/>
          <w:lang w:val="en-US"/>
        </w:rPr>
        <w:t xml:space="preserve">. The quantitative information by age and gender is presented in </w:t>
      </w:r>
      <w:del w:id="686" w:author="Maria Myslina" w:date="2019-06-04T14:37:00Z">
        <w:r w:rsidRPr="004A1823" w:rsidDel="003B7399">
          <w:rPr>
            <w:rFonts w:cs="Times New Roman"/>
            <w:lang w:val="en-US"/>
          </w:rPr>
          <w:delText xml:space="preserve">table </w:delText>
        </w:r>
      </w:del>
      <w:ins w:id="687" w:author="Maria Myslina" w:date="2019-06-04T14:39:00Z">
        <w:r w:rsidR="003B7399">
          <w:rPr>
            <w:rFonts w:cs="Times New Roman"/>
            <w:lang w:val="en-US"/>
          </w:rPr>
          <w:t>Table </w:t>
        </w:r>
      </w:ins>
      <w:del w:id="688" w:author="Maria Myslina" w:date="2019-06-04T15:32:00Z">
        <w:r w:rsidRPr="004A1823" w:rsidDel="00C95CB3">
          <w:rPr>
            <w:rFonts w:cs="Times New Roman"/>
            <w:lang w:val="en-US"/>
          </w:rPr>
          <w:delText>N</w:delText>
        </w:r>
      </w:del>
      <w:ins w:id="689" w:author="Maria Myslina" w:date="2019-06-04T15:32:00Z">
        <w:r w:rsidR="00C95CB3">
          <w:rPr>
            <w:rFonts w:cs="Times New Roman"/>
            <w:lang w:val="en-US"/>
          </w:rPr>
          <w:t>6</w:t>
        </w:r>
      </w:ins>
      <w:r w:rsidRPr="004A1823">
        <w:rPr>
          <w:rFonts w:cs="Times New Roman"/>
          <w:lang w:val="en-US"/>
        </w:rPr>
        <w:t xml:space="preserve">. </w:t>
      </w:r>
    </w:p>
    <w:p w14:paraId="2644247C" w14:textId="2F947CE5" w:rsidR="00A51E19" w:rsidRPr="004A1823" w:rsidDel="003B7399" w:rsidRDefault="00A51E19" w:rsidP="004A1823">
      <w:pPr>
        <w:rPr>
          <w:del w:id="690" w:author="Maria Myslina" w:date="2019-06-04T14:56:00Z"/>
          <w:rFonts w:cs="Times New Roman"/>
          <w:lang w:val="en-US"/>
        </w:rPr>
      </w:pPr>
    </w:p>
    <w:p w14:paraId="03064AA6" w14:textId="4B0EE3D3" w:rsidR="00D74124" w:rsidRPr="004A1823" w:rsidRDefault="001732C5" w:rsidP="003B7399">
      <w:pPr>
        <w:pStyle w:val="af6"/>
        <w:pPrChange w:id="691" w:author="Maria Myslina" w:date="2019-06-04T14:56:00Z">
          <w:pPr>
            <w:ind w:firstLine="0"/>
          </w:pPr>
        </w:pPrChange>
      </w:pPr>
      <w:del w:id="692" w:author="Maria Myslina" w:date="2019-06-04T14:37:00Z">
        <w:r w:rsidRPr="004A1823" w:rsidDel="003B7399">
          <w:delText xml:space="preserve">Table </w:delText>
        </w:r>
      </w:del>
      <w:ins w:id="693" w:author="Maria Myslina" w:date="2019-06-04T14:39:00Z">
        <w:r w:rsidR="003B7399">
          <w:t>Table </w:t>
        </w:r>
      </w:ins>
      <w:ins w:id="694" w:author="Maria Myslina" w:date="2019-06-04T15:32:00Z">
        <w:r w:rsidR="00C95CB3">
          <w:t>5</w:t>
        </w:r>
      </w:ins>
      <w:del w:id="695" w:author="Maria Myslina" w:date="2019-06-04T15:32:00Z">
        <w:r w:rsidRPr="004A1823" w:rsidDel="00C95CB3">
          <w:delText>N</w:delText>
        </w:r>
      </w:del>
      <w:r w:rsidRPr="004A1823">
        <w:t>. Quantitative information by languages.</w:t>
      </w:r>
    </w:p>
    <w:tbl>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07" w:type="dxa"/>
          <w:right w:w="108" w:type="dxa"/>
        </w:tblCellMar>
        <w:tblLook w:val="0600" w:firstRow="0" w:lastRow="0" w:firstColumn="0" w:lastColumn="0" w:noHBand="1" w:noVBand="1"/>
      </w:tblPr>
      <w:tblGrid>
        <w:gridCol w:w="2125"/>
        <w:gridCol w:w="2125"/>
        <w:gridCol w:w="2125"/>
        <w:gridCol w:w="2123"/>
      </w:tblGrid>
      <w:tr w:rsidR="00D74124" w:rsidRPr="004A1823" w14:paraId="10224644"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236A7781" w14:textId="77777777" w:rsidR="00D74124" w:rsidRPr="004A1823" w:rsidRDefault="001732C5" w:rsidP="004A1823">
            <w:pPr>
              <w:ind w:firstLine="0"/>
              <w:jc w:val="center"/>
              <w:rPr>
                <w:rFonts w:eastAsia="Times New Roman" w:cs="Times New Roman"/>
                <w:b/>
              </w:rPr>
            </w:pPr>
            <w:r w:rsidRPr="004A1823">
              <w:rPr>
                <w:rFonts w:eastAsia="Times New Roman" w:cs="Times New Roman"/>
                <w:b/>
              </w:rPr>
              <w:t>Language</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4677685B" w14:textId="77777777" w:rsidR="00D74124" w:rsidRPr="004A1823" w:rsidRDefault="001732C5" w:rsidP="004A1823">
            <w:pPr>
              <w:ind w:firstLine="0"/>
              <w:jc w:val="center"/>
              <w:rPr>
                <w:rFonts w:cs="Times New Roman"/>
                <w:b/>
              </w:rPr>
            </w:pPr>
            <w:r w:rsidRPr="004A1823">
              <w:rPr>
                <w:rFonts w:cs="Times New Roman"/>
                <w:b/>
              </w:rPr>
              <w:t xml:space="preserve">Number </w:t>
            </w:r>
          </w:p>
          <w:p w14:paraId="6DEB4964" w14:textId="77777777" w:rsidR="00D74124" w:rsidRPr="004A1823" w:rsidRDefault="001732C5" w:rsidP="004A1823">
            <w:pPr>
              <w:ind w:firstLine="0"/>
              <w:jc w:val="center"/>
              <w:rPr>
                <w:rFonts w:eastAsia="Times New Roman" w:cs="Times New Roman"/>
                <w:b/>
              </w:rPr>
            </w:pPr>
            <w:r w:rsidRPr="004A1823">
              <w:rPr>
                <w:rFonts w:cs="Times New Roman"/>
                <w:b/>
              </w:rPr>
              <w:t>of speakers</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766B7577" w14:textId="77777777" w:rsidR="00D74124" w:rsidRPr="004A1823" w:rsidRDefault="001732C5" w:rsidP="004A1823">
            <w:pPr>
              <w:ind w:firstLine="0"/>
              <w:jc w:val="center"/>
              <w:rPr>
                <w:rFonts w:eastAsia="Times New Roman" w:cs="Times New Roman"/>
                <w:b/>
              </w:rPr>
            </w:pPr>
            <w:r w:rsidRPr="004A1823">
              <w:rPr>
                <w:rFonts w:eastAsia="Times New Roman" w:cs="Times New Roman"/>
                <w:b/>
              </w:rPr>
              <w:t xml:space="preserve">Number </w:t>
            </w:r>
          </w:p>
          <w:p w14:paraId="1386450D" w14:textId="64CBD72E" w:rsidR="00D74124" w:rsidRPr="004A1823" w:rsidRDefault="001732C5" w:rsidP="004A1823">
            <w:pPr>
              <w:ind w:firstLine="0"/>
              <w:jc w:val="center"/>
              <w:rPr>
                <w:rFonts w:eastAsia="Times New Roman" w:cs="Times New Roman"/>
                <w:b/>
                <w:lang w:val="en-US"/>
              </w:rPr>
            </w:pPr>
            <w:r w:rsidRPr="004A1823">
              <w:rPr>
                <w:rFonts w:eastAsia="Times New Roman" w:cs="Times New Roman"/>
                <w:b/>
              </w:rPr>
              <w:t>of observation</w:t>
            </w:r>
            <w:r w:rsidR="0047302F" w:rsidRPr="004A1823">
              <w:rPr>
                <w:rFonts w:eastAsia="Times New Roman" w:cs="Times New Roman"/>
                <w:b/>
                <w:lang w:val="en-US"/>
              </w:rPr>
              <w:t>s</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2113D014" w14:textId="77777777" w:rsidR="00D74124" w:rsidRPr="004A1823" w:rsidRDefault="001732C5" w:rsidP="004A1823">
            <w:pPr>
              <w:ind w:firstLine="0"/>
              <w:jc w:val="center"/>
              <w:rPr>
                <w:rFonts w:eastAsia="Times New Roman" w:cs="Times New Roman"/>
                <w:b/>
              </w:rPr>
            </w:pPr>
            <w:r w:rsidRPr="004A1823">
              <w:rPr>
                <w:rFonts w:eastAsia="Times New Roman" w:cs="Times New Roman"/>
                <w:b/>
              </w:rPr>
              <w:t>Total duration, sec.</w:t>
            </w:r>
          </w:p>
        </w:tc>
      </w:tr>
      <w:tr w:rsidR="00D74124" w:rsidRPr="003B7399" w14:paraId="5C018FA7"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0DEE5E9F" w14:textId="77777777" w:rsidR="00D74124" w:rsidRPr="004A1823" w:rsidRDefault="001732C5" w:rsidP="004A1823">
            <w:pPr>
              <w:ind w:firstLine="0"/>
              <w:jc w:val="center"/>
              <w:rPr>
                <w:rFonts w:eastAsia="Times New Roman" w:cs="Times New Roman"/>
                <w:rPrChange w:id="696" w:author="Maria Myslina" w:date="2019-06-04T14:02:00Z">
                  <w:rPr>
                    <w:rFonts w:eastAsia="Times New Roman" w:cs="Times New Roman"/>
                    <w:highlight w:val="white"/>
                  </w:rPr>
                </w:rPrChange>
              </w:rPr>
            </w:pPr>
            <w:r w:rsidRPr="004A1823">
              <w:rPr>
                <w:rFonts w:eastAsia="Times New Roman" w:cs="Times New Roman"/>
                <w:rPrChange w:id="697" w:author="Maria Myslina" w:date="2019-06-04T14:02:00Z">
                  <w:rPr>
                    <w:rFonts w:eastAsia="Times New Roman" w:cs="Times New Roman"/>
                    <w:highlight w:val="white"/>
                  </w:rPr>
                </w:rPrChange>
              </w:rPr>
              <w:t>Beserman</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0CB0AAEB" w14:textId="77777777" w:rsidR="00D74124" w:rsidRPr="004A1823" w:rsidRDefault="001732C5" w:rsidP="003B7399">
            <w:pPr>
              <w:ind w:firstLine="0"/>
              <w:jc w:val="center"/>
              <w:rPr>
                <w:rFonts w:eastAsia="Times New Roman" w:cs="Times New Roman"/>
                <w:rPrChange w:id="698" w:author="Maria Myslina" w:date="2019-06-04T14:02:00Z">
                  <w:rPr>
                    <w:rFonts w:eastAsia="Times New Roman" w:cs="Times New Roman"/>
                    <w:highlight w:val="white"/>
                  </w:rPr>
                </w:rPrChange>
              </w:rPr>
            </w:pPr>
            <w:r w:rsidRPr="004A1823">
              <w:rPr>
                <w:rFonts w:cs="Times New Roman"/>
                <w:rPrChange w:id="699" w:author="Maria Myslina" w:date="2019-06-04T14:02:00Z">
                  <w:rPr>
                    <w:rFonts w:cs="Times New Roman"/>
                    <w:highlight w:val="white"/>
                  </w:rPr>
                </w:rPrChange>
              </w:rPr>
              <w:t>5</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7099B2D7" w14:textId="77777777" w:rsidR="00D74124" w:rsidRPr="004A1823" w:rsidRDefault="001732C5" w:rsidP="003B7399">
            <w:pPr>
              <w:ind w:firstLine="0"/>
              <w:jc w:val="center"/>
              <w:rPr>
                <w:rFonts w:eastAsia="Times New Roman" w:cs="Times New Roman"/>
                <w:rPrChange w:id="700" w:author="Maria Myslina" w:date="2019-06-04T14:02:00Z">
                  <w:rPr>
                    <w:rFonts w:eastAsia="Times New Roman" w:cs="Times New Roman"/>
                    <w:highlight w:val="white"/>
                  </w:rPr>
                </w:rPrChange>
              </w:rPr>
            </w:pPr>
            <w:r w:rsidRPr="004A1823">
              <w:rPr>
                <w:rFonts w:eastAsia="Times New Roman" w:cs="Times New Roman"/>
                <w:rPrChange w:id="701" w:author="Maria Myslina" w:date="2019-06-04T14:02:00Z">
                  <w:rPr>
                    <w:rFonts w:eastAsia="Times New Roman" w:cs="Times New Roman"/>
                    <w:highlight w:val="white"/>
                  </w:rPr>
                </w:rPrChange>
              </w:rPr>
              <w:t xml:space="preserve">1 </w:t>
            </w:r>
            <w:r w:rsidRPr="004A1823">
              <w:rPr>
                <w:rFonts w:cs="Times New Roman"/>
                <w:rPrChange w:id="702" w:author="Maria Myslina" w:date="2019-06-04T14:02:00Z">
                  <w:rPr>
                    <w:rFonts w:cs="Times New Roman"/>
                    <w:highlight w:val="white"/>
                  </w:rPr>
                </w:rPrChange>
              </w:rPr>
              <w:t>241</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536EC828" w14:textId="77777777" w:rsidR="00D74124" w:rsidRPr="004A1823" w:rsidRDefault="001732C5" w:rsidP="003B7399">
            <w:pPr>
              <w:ind w:firstLine="0"/>
              <w:jc w:val="center"/>
              <w:rPr>
                <w:rFonts w:eastAsia="Times New Roman" w:cs="Times New Roman"/>
                <w:rPrChange w:id="703" w:author="Maria Myslina" w:date="2019-06-04T14:02:00Z">
                  <w:rPr>
                    <w:rFonts w:eastAsia="Times New Roman" w:cs="Times New Roman"/>
                    <w:highlight w:val="white"/>
                  </w:rPr>
                </w:rPrChange>
              </w:rPr>
            </w:pPr>
            <w:r w:rsidRPr="004A1823">
              <w:rPr>
                <w:rFonts w:cs="Times New Roman"/>
                <w:rPrChange w:id="704" w:author="Maria Myslina" w:date="2019-06-04T14:02:00Z">
                  <w:rPr>
                    <w:rFonts w:cs="Times New Roman"/>
                    <w:highlight w:val="white"/>
                  </w:rPr>
                </w:rPrChange>
              </w:rPr>
              <w:t>4 541</w:t>
            </w:r>
          </w:p>
        </w:tc>
      </w:tr>
      <w:tr w:rsidR="00D74124" w:rsidRPr="003B7399" w14:paraId="3614E1DE"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42F0F3CD" w14:textId="77777777" w:rsidR="00D74124" w:rsidRPr="004A1823" w:rsidRDefault="001732C5" w:rsidP="004A1823">
            <w:pPr>
              <w:ind w:firstLine="0"/>
              <w:jc w:val="center"/>
              <w:rPr>
                <w:rFonts w:eastAsia="Times New Roman" w:cs="Times New Roman"/>
                <w:rPrChange w:id="705" w:author="Maria Myslina" w:date="2019-06-04T14:02:00Z">
                  <w:rPr>
                    <w:rFonts w:eastAsia="Times New Roman" w:cs="Times New Roman"/>
                    <w:highlight w:val="white"/>
                  </w:rPr>
                </w:rPrChange>
              </w:rPr>
            </w:pPr>
            <w:r w:rsidRPr="004A1823">
              <w:rPr>
                <w:rFonts w:eastAsia="Times New Roman" w:cs="Times New Roman"/>
                <w:rPrChange w:id="706" w:author="Maria Myslina" w:date="2019-06-04T14:02:00Z">
                  <w:rPr>
                    <w:rFonts w:eastAsia="Times New Roman" w:cs="Times New Roman"/>
                    <w:highlight w:val="white"/>
                  </w:rPr>
                </w:rPrChange>
              </w:rPr>
              <w:t>Bashkir</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30C5DC29" w14:textId="77777777" w:rsidR="00D74124" w:rsidRPr="004A1823" w:rsidRDefault="001732C5" w:rsidP="003B7399">
            <w:pPr>
              <w:ind w:firstLine="0"/>
              <w:jc w:val="center"/>
              <w:rPr>
                <w:rFonts w:eastAsia="Times New Roman" w:cs="Times New Roman"/>
                <w:rPrChange w:id="707" w:author="Maria Myslina" w:date="2019-06-04T14:02:00Z">
                  <w:rPr>
                    <w:rFonts w:eastAsia="Times New Roman" w:cs="Times New Roman"/>
                    <w:highlight w:val="white"/>
                  </w:rPr>
                </w:rPrChange>
              </w:rPr>
            </w:pPr>
            <w:r w:rsidRPr="004A1823">
              <w:rPr>
                <w:rFonts w:cs="Times New Roman"/>
                <w:rPrChange w:id="708" w:author="Maria Myslina" w:date="2019-06-04T14:02:00Z">
                  <w:rPr>
                    <w:rFonts w:cs="Times New Roman"/>
                    <w:highlight w:val="white"/>
                  </w:rPr>
                </w:rPrChange>
              </w:rPr>
              <w:t>9</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319BDED2" w14:textId="77777777" w:rsidR="00D74124" w:rsidRPr="004A1823" w:rsidRDefault="001732C5" w:rsidP="003B7399">
            <w:pPr>
              <w:ind w:firstLine="0"/>
              <w:jc w:val="center"/>
              <w:rPr>
                <w:rFonts w:eastAsia="Times New Roman" w:cs="Times New Roman"/>
                <w:rPrChange w:id="709" w:author="Maria Myslina" w:date="2019-06-04T14:02:00Z">
                  <w:rPr>
                    <w:rFonts w:eastAsia="Times New Roman" w:cs="Times New Roman"/>
                    <w:highlight w:val="white"/>
                  </w:rPr>
                </w:rPrChange>
              </w:rPr>
            </w:pPr>
            <w:r w:rsidRPr="004A1823">
              <w:rPr>
                <w:rFonts w:cs="Times New Roman"/>
                <w:rPrChange w:id="710" w:author="Maria Myslina" w:date="2019-06-04T14:02:00Z">
                  <w:rPr>
                    <w:rFonts w:cs="Times New Roman"/>
                    <w:highlight w:val="white"/>
                  </w:rPr>
                </w:rPrChange>
              </w:rPr>
              <w:t>1 607</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43BFF488" w14:textId="77777777" w:rsidR="00D74124" w:rsidRPr="004A1823" w:rsidRDefault="001732C5" w:rsidP="003B7399">
            <w:pPr>
              <w:ind w:firstLine="0"/>
              <w:jc w:val="center"/>
              <w:rPr>
                <w:rFonts w:eastAsia="Times New Roman" w:cs="Times New Roman"/>
                <w:rPrChange w:id="711" w:author="Maria Myslina" w:date="2019-06-04T14:02:00Z">
                  <w:rPr>
                    <w:rFonts w:eastAsia="Times New Roman" w:cs="Times New Roman"/>
                    <w:highlight w:val="white"/>
                  </w:rPr>
                </w:rPrChange>
              </w:rPr>
            </w:pPr>
            <w:r w:rsidRPr="004A1823">
              <w:rPr>
                <w:rFonts w:cs="Times New Roman"/>
                <w:rPrChange w:id="712" w:author="Maria Myslina" w:date="2019-06-04T14:02:00Z">
                  <w:rPr>
                    <w:rFonts w:cs="Times New Roman"/>
                    <w:highlight w:val="white"/>
                  </w:rPr>
                </w:rPrChange>
              </w:rPr>
              <w:t>8 712</w:t>
            </w:r>
          </w:p>
        </w:tc>
      </w:tr>
      <w:tr w:rsidR="00D74124" w:rsidRPr="003B7399" w14:paraId="646E0C0D"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5A29E108" w14:textId="77777777" w:rsidR="00D74124" w:rsidRPr="004A1823" w:rsidRDefault="001732C5" w:rsidP="004A1823">
            <w:pPr>
              <w:ind w:firstLine="0"/>
              <w:jc w:val="center"/>
              <w:rPr>
                <w:rFonts w:eastAsia="Times New Roman" w:cs="Times New Roman"/>
                <w:rPrChange w:id="713" w:author="Maria Myslina" w:date="2019-06-04T14:02:00Z">
                  <w:rPr>
                    <w:rFonts w:eastAsia="Times New Roman" w:cs="Times New Roman"/>
                    <w:highlight w:val="white"/>
                  </w:rPr>
                </w:rPrChange>
              </w:rPr>
            </w:pPr>
            <w:r w:rsidRPr="004A1823">
              <w:rPr>
                <w:rFonts w:eastAsia="Times New Roman" w:cs="Times New Roman"/>
                <w:rPrChange w:id="714" w:author="Maria Myslina" w:date="2019-06-04T14:02:00Z">
                  <w:rPr>
                    <w:rFonts w:eastAsia="Times New Roman" w:cs="Times New Roman"/>
                    <w:highlight w:val="white"/>
                  </w:rPr>
                </w:rPrChange>
              </w:rPr>
              <w:t>Chukchi</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13AAD284" w14:textId="77777777" w:rsidR="00D74124" w:rsidRPr="004A1823" w:rsidRDefault="001732C5" w:rsidP="003B7399">
            <w:pPr>
              <w:ind w:firstLine="0"/>
              <w:jc w:val="center"/>
              <w:rPr>
                <w:rFonts w:eastAsia="Times New Roman" w:cs="Times New Roman"/>
                <w:rPrChange w:id="715" w:author="Maria Myslina" w:date="2019-06-04T14:02:00Z">
                  <w:rPr>
                    <w:rFonts w:eastAsia="Times New Roman" w:cs="Times New Roman"/>
                    <w:highlight w:val="white"/>
                  </w:rPr>
                </w:rPrChange>
              </w:rPr>
            </w:pPr>
            <w:r w:rsidRPr="004A1823">
              <w:rPr>
                <w:rFonts w:cs="Times New Roman"/>
                <w:rPrChange w:id="716" w:author="Maria Myslina" w:date="2019-06-04T14:02:00Z">
                  <w:rPr>
                    <w:rFonts w:cs="Times New Roman"/>
                    <w:highlight w:val="white"/>
                  </w:rPr>
                </w:rPrChange>
              </w:rPr>
              <w:t>1</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1B5AC6EE" w14:textId="77777777" w:rsidR="00D74124" w:rsidRPr="004A1823" w:rsidRDefault="001732C5" w:rsidP="003B7399">
            <w:pPr>
              <w:ind w:firstLine="0"/>
              <w:jc w:val="center"/>
              <w:rPr>
                <w:rFonts w:eastAsia="Times New Roman" w:cs="Times New Roman"/>
                <w:rPrChange w:id="717" w:author="Maria Myslina" w:date="2019-06-04T14:02:00Z">
                  <w:rPr>
                    <w:rFonts w:eastAsia="Times New Roman" w:cs="Times New Roman"/>
                    <w:highlight w:val="white"/>
                  </w:rPr>
                </w:rPrChange>
              </w:rPr>
            </w:pPr>
            <w:r w:rsidRPr="004A1823">
              <w:rPr>
                <w:rFonts w:cs="Times New Roman"/>
                <w:rPrChange w:id="718" w:author="Maria Myslina" w:date="2019-06-04T14:02:00Z">
                  <w:rPr>
                    <w:rFonts w:cs="Times New Roman"/>
                    <w:highlight w:val="white"/>
                  </w:rPr>
                </w:rPrChange>
              </w:rPr>
              <w:t>121</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048E5C0D" w14:textId="77777777" w:rsidR="00D74124" w:rsidRPr="004A1823" w:rsidRDefault="001732C5" w:rsidP="003B7399">
            <w:pPr>
              <w:ind w:firstLine="0"/>
              <w:jc w:val="center"/>
              <w:rPr>
                <w:rFonts w:eastAsia="Times New Roman" w:cs="Times New Roman"/>
                <w:rPrChange w:id="719" w:author="Maria Myslina" w:date="2019-06-04T14:02:00Z">
                  <w:rPr>
                    <w:rFonts w:eastAsia="Times New Roman" w:cs="Times New Roman"/>
                    <w:highlight w:val="white"/>
                  </w:rPr>
                </w:rPrChange>
              </w:rPr>
            </w:pPr>
            <w:r w:rsidRPr="004A1823">
              <w:rPr>
                <w:rFonts w:cs="Times New Roman"/>
                <w:rPrChange w:id="720" w:author="Maria Myslina" w:date="2019-06-04T14:02:00Z">
                  <w:rPr>
                    <w:rFonts w:cs="Times New Roman"/>
                    <w:highlight w:val="white"/>
                  </w:rPr>
                </w:rPrChange>
              </w:rPr>
              <w:t>437</w:t>
            </w:r>
          </w:p>
        </w:tc>
      </w:tr>
      <w:tr w:rsidR="00D74124" w:rsidRPr="003B7399" w14:paraId="3BCF3DC8"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6CD14ACD" w14:textId="77777777" w:rsidR="00D74124" w:rsidRPr="004A1823" w:rsidRDefault="001732C5" w:rsidP="004A1823">
            <w:pPr>
              <w:ind w:firstLine="0"/>
              <w:jc w:val="center"/>
              <w:rPr>
                <w:rFonts w:eastAsia="Times New Roman" w:cs="Times New Roman"/>
                <w:rPrChange w:id="721" w:author="Maria Myslina" w:date="2019-06-04T14:02:00Z">
                  <w:rPr>
                    <w:rFonts w:eastAsia="Times New Roman" w:cs="Times New Roman"/>
                    <w:highlight w:val="white"/>
                  </w:rPr>
                </w:rPrChange>
              </w:rPr>
            </w:pPr>
            <w:r w:rsidRPr="004A1823">
              <w:rPr>
                <w:rFonts w:eastAsia="Times New Roman" w:cs="Times New Roman"/>
                <w:rPrChange w:id="722" w:author="Maria Myslina" w:date="2019-06-04T14:02:00Z">
                  <w:rPr>
                    <w:rFonts w:eastAsia="Times New Roman" w:cs="Times New Roman"/>
                    <w:highlight w:val="white"/>
                  </w:rPr>
                </w:rPrChange>
              </w:rPr>
              <w:t>Azeri</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342F92E2" w14:textId="77777777" w:rsidR="00D74124" w:rsidRPr="004A1823" w:rsidRDefault="001732C5" w:rsidP="003B7399">
            <w:pPr>
              <w:ind w:firstLine="0"/>
              <w:jc w:val="center"/>
              <w:rPr>
                <w:rFonts w:eastAsia="Times New Roman" w:cs="Times New Roman"/>
                <w:rPrChange w:id="723" w:author="Maria Myslina" w:date="2019-06-04T14:02:00Z">
                  <w:rPr>
                    <w:rFonts w:eastAsia="Times New Roman" w:cs="Times New Roman"/>
                    <w:highlight w:val="white"/>
                  </w:rPr>
                </w:rPrChange>
              </w:rPr>
            </w:pPr>
            <w:r w:rsidRPr="004A1823">
              <w:rPr>
                <w:rFonts w:cs="Times New Roman"/>
                <w:rPrChange w:id="724" w:author="Maria Myslina" w:date="2019-06-04T14:02:00Z">
                  <w:rPr>
                    <w:rFonts w:cs="Times New Roman"/>
                    <w:highlight w:val="white"/>
                  </w:rPr>
                </w:rPrChange>
              </w:rPr>
              <w:t>0</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2022BE0C" w14:textId="77777777" w:rsidR="00D74124" w:rsidRPr="004A1823" w:rsidRDefault="001732C5" w:rsidP="003B7399">
            <w:pPr>
              <w:ind w:firstLine="0"/>
              <w:jc w:val="center"/>
              <w:rPr>
                <w:rFonts w:eastAsia="Times New Roman" w:cs="Times New Roman"/>
                <w:rPrChange w:id="725" w:author="Maria Myslina" w:date="2019-06-04T14:02:00Z">
                  <w:rPr>
                    <w:rFonts w:eastAsia="Times New Roman" w:cs="Times New Roman"/>
                    <w:highlight w:val="white"/>
                  </w:rPr>
                </w:rPrChange>
              </w:rPr>
            </w:pPr>
            <w:r w:rsidRPr="004A1823">
              <w:rPr>
                <w:rFonts w:cs="Times New Roman"/>
                <w:rPrChange w:id="726" w:author="Maria Myslina" w:date="2019-06-04T14:02:00Z">
                  <w:rPr>
                    <w:rFonts w:cs="Times New Roman"/>
                    <w:highlight w:val="white"/>
                  </w:rPr>
                </w:rPrChange>
              </w:rPr>
              <w:t>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6FE192F2" w14:textId="77777777" w:rsidR="00D74124" w:rsidRPr="004A1823" w:rsidRDefault="001732C5" w:rsidP="003B7399">
            <w:pPr>
              <w:ind w:firstLine="0"/>
              <w:jc w:val="center"/>
              <w:rPr>
                <w:rFonts w:eastAsia="Times New Roman" w:cs="Times New Roman"/>
                <w:rPrChange w:id="727" w:author="Maria Myslina" w:date="2019-06-04T14:02:00Z">
                  <w:rPr>
                    <w:rFonts w:eastAsia="Times New Roman" w:cs="Times New Roman"/>
                    <w:highlight w:val="white"/>
                  </w:rPr>
                </w:rPrChange>
              </w:rPr>
            </w:pPr>
            <w:r w:rsidRPr="004A1823">
              <w:rPr>
                <w:rFonts w:cs="Times New Roman"/>
                <w:rPrChange w:id="728" w:author="Maria Myslina" w:date="2019-06-04T14:02:00Z">
                  <w:rPr>
                    <w:rFonts w:cs="Times New Roman"/>
                    <w:highlight w:val="white"/>
                  </w:rPr>
                </w:rPrChange>
              </w:rPr>
              <w:t>0</w:t>
            </w:r>
          </w:p>
        </w:tc>
      </w:tr>
      <w:tr w:rsidR="00D74124" w:rsidRPr="003B7399" w14:paraId="0F952C8C"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188202D7" w14:textId="77777777" w:rsidR="00D74124" w:rsidRPr="004A1823" w:rsidRDefault="001732C5" w:rsidP="004A1823">
            <w:pPr>
              <w:ind w:firstLine="0"/>
              <w:jc w:val="center"/>
              <w:rPr>
                <w:rFonts w:eastAsia="Times New Roman" w:cs="Times New Roman"/>
                <w:rPrChange w:id="729" w:author="Maria Myslina" w:date="2019-06-04T14:02:00Z">
                  <w:rPr>
                    <w:rFonts w:eastAsia="Times New Roman" w:cs="Times New Roman"/>
                    <w:highlight w:val="white"/>
                  </w:rPr>
                </w:rPrChange>
              </w:rPr>
            </w:pPr>
            <w:r w:rsidRPr="004A1823">
              <w:rPr>
                <w:rFonts w:eastAsia="Times New Roman" w:cs="Times New Roman"/>
                <w:rPrChange w:id="730" w:author="Maria Myslina" w:date="2019-06-04T14:02:00Z">
                  <w:rPr>
                    <w:rFonts w:eastAsia="Times New Roman" w:cs="Times New Roman"/>
                    <w:highlight w:val="white"/>
                  </w:rPr>
                </w:rPrChange>
              </w:rPr>
              <w:t>Ustja</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4EB3BC22" w14:textId="77777777" w:rsidR="00D74124" w:rsidRPr="004A1823" w:rsidRDefault="001732C5" w:rsidP="003B7399">
            <w:pPr>
              <w:ind w:firstLine="0"/>
              <w:jc w:val="center"/>
              <w:rPr>
                <w:rFonts w:eastAsia="Times New Roman" w:cs="Times New Roman"/>
                <w:rPrChange w:id="731" w:author="Maria Myslina" w:date="2019-06-04T14:02:00Z">
                  <w:rPr>
                    <w:rFonts w:eastAsia="Times New Roman" w:cs="Times New Roman"/>
                    <w:highlight w:val="white"/>
                  </w:rPr>
                </w:rPrChange>
              </w:rPr>
            </w:pPr>
            <w:r w:rsidRPr="004A1823">
              <w:rPr>
                <w:rFonts w:cs="Times New Roman"/>
                <w:rPrChange w:id="732" w:author="Maria Myslina" w:date="2019-06-04T14:02:00Z">
                  <w:rPr>
                    <w:rFonts w:cs="Times New Roman"/>
                    <w:highlight w:val="white"/>
                  </w:rPr>
                </w:rPrChange>
              </w:rPr>
              <w:t>21</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60454FDF" w14:textId="77777777" w:rsidR="00D74124" w:rsidRPr="004A1823" w:rsidRDefault="001732C5" w:rsidP="003B7399">
            <w:pPr>
              <w:ind w:firstLine="0"/>
              <w:jc w:val="center"/>
              <w:rPr>
                <w:rFonts w:eastAsia="Times New Roman" w:cs="Times New Roman"/>
                <w:rPrChange w:id="733" w:author="Maria Myslina" w:date="2019-06-04T14:02:00Z">
                  <w:rPr>
                    <w:rFonts w:eastAsia="Times New Roman" w:cs="Times New Roman"/>
                    <w:highlight w:val="white"/>
                  </w:rPr>
                </w:rPrChange>
              </w:rPr>
            </w:pPr>
            <w:r w:rsidRPr="004A1823">
              <w:rPr>
                <w:rFonts w:cs="Times New Roman"/>
                <w:rPrChange w:id="734" w:author="Maria Myslina" w:date="2019-06-04T14:02:00Z">
                  <w:rPr>
                    <w:rFonts w:cs="Times New Roman"/>
                    <w:highlight w:val="white"/>
                  </w:rPr>
                </w:rPrChange>
              </w:rPr>
              <w:t>18 940</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5E1610F3" w14:textId="77777777" w:rsidR="00D74124" w:rsidRPr="004A1823" w:rsidRDefault="001732C5" w:rsidP="003B7399">
            <w:pPr>
              <w:ind w:firstLine="0"/>
              <w:jc w:val="center"/>
              <w:rPr>
                <w:rFonts w:eastAsia="Times New Roman" w:cs="Times New Roman"/>
                <w:rPrChange w:id="735" w:author="Maria Myslina" w:date="2019-06-04T14:02:00Z">
                  <w:rPr>
                    <w:rFonts w:eastAsia="Times New Roman" w:cs="Times New Roman"/>
                    <w:highlight w:val="white"/>
                  </w:rPr>
                </w:rPrChange>
              </w:rPr>
            </w:pPr>
            <w:r w:rsidRPr="004A1823">
              <w:rPr>
                <w:rFonts w:cs="Times New Roman"/>
                <w:rPrChange w:id="736" w:author="Maria Myslina" w:date="2019-06-04T14:02:00Z">
                  <w:rPr>
                    <w:rFonts w:cs="Times New Roman"/>
                    <w:highlight w:val="white"/>
                  </w:rPr>
                </w:rPrChange>
              </w:rPr>
              <w:t>67 933</w:t>
            </w:r>
          </w:p>
        </w:tc>
      </w:tr>
      <w:tr w:rsidR="00D74124" w:rsidRPr="003B7399" w14:paraId="41C2D047"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68DAAA68" w14:textId="77777777" w:rsidR="00D74124" w:rsidRPr="004A1823" w:rsidRDefault="001732C5" w:rsidP="004A1823">
            <w:pPr>
              <w:ind w:firstLine="0"/>
              <w:jc w:val="center"/>
              <w:rPr>
                <w:rFonts w:eastAsia="Times New Roman" w:cs="Times New Roman"/>
                <w:rPrChange w:id="737" w:author="Maria Myslina" w:date="2019-06-04T14:02:00Z">
                  <w:rPr>
                    <w:rFonts w:eastAsia="Times New Roman" w:cs="Times New Roman"/>
                    <w:highlight w:val="white"/>
                  </w:rPr>
                </w:rPrChange>
              </w:rPr>
            </w:pPr>
            <w:r w:rsidRPr="004A1823">
              <w:rPr>
                <w:rFonts w:eastAsia="Times New Roman" w:cs="Times New Roman"/>
                <w:rPrChange w:id="738" w:author="Maria Myslina" w:date="2019-06-04T14:02:00Z">
                  <w:rPr>
                    <w:rFonts w:eastAsia="Times New Roman" w:cs="Times New Roman"/>
                    <w:highlight w:val="white"/>
                  </w:rPr>
                </w:rPrChange>
              </w:rPr>
              <w:t>Rogovatka</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27C856C9" w14:textId="77777777" w:rsidR="00D74124" w:rsidRPr="004A1823" w:rsidRDefault="001732C5" w:rsidP="003B7399">
            <w:pPr>
              <w:ind w:firstLine="0"/>
              <w:jc w:val="center"/>
              <w:rPr>
                <w:rFonts w:eastAsia="Times New Roman" w:cs="Times New Roman"/>
                <w:rPrChange w:id="739" w:author="Maria Myslina" w:date="2019-06-04T14:02:00Z">
                  <w:rPr>
                    <w:rFonts w:eastAsia="Times New Roman" w:cs="Times New Roman"/>
                    <w:highlight w:val="white"/>
                  </w:rPr>
                </w:rPrChange>
              </w:rPr>
            </w:pPr>
            <w:r w:rsidRPr="004A1823">
              <w:rPr>
                <w:rFonts w:cs="Times New Roman"/>
                <w:rPrChange w:id="740" w:author="Maria Myslina" w:date="2019-06-04T14:02:00Z">
                  <w:rPr>
                    <w:rFonts w:cs="Times New Roman"/>
                    <w:highlight w:val="white"/>
                  </w:rPr>
                </w:rPrChange>
              </w:rPr>
              <w:t>6</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4BB6324A" w14:textId="77777777" w:rsidR="00D74124" w:rsidRPr="004A1823" w:rsidRDefault="001732C5" w:rsidP="003B7399">
            <w:pPr>
              <w:ind w:firstLine="0"/>
              <w:jc w:val="center"/>
              <w:rPr>
                <w:rFonts w:eastAsia="Times New Roman" w:cs="Times New Roman"/>
              </w:rPr>
            </w:pPr>
            <w:r w:rsidRPr="004A1823">
              <w:rPr>
                <w:rFonts w:eastAsia="Times New Roman" w:cs="Times New Roman"/>
                <w:rPrChange w:id="741" w:author="Maria Myslina" w:date="2019-06-04T14:02:00Z">
                  <w:rPr>
                    <w:rFonts w:eastAsia="Times New Roman" w:cs="Times New Roman"/>
                    <w:highlight w:val="white"/>
                  </w:rPr>
                </w:rPrChange>
              </w:rPr>
              <w:t>7 7</w:t>
            </w:r>
            <w:r w:rsidRPr="004A1823">
              <w:rPr>
                <w:rFonts w:cs="Times New Roman"/>
                <w:rPrChange w:id="742" w:author="Maria Myslina" w:date="2019-06-04T14:02:00Z">
                  <w:rPr>
                    <w:rFonts w:cs="Times New Roman"/>
                    <w:highlight w:val="white"/>
                  </w:rPr>
                </w:rPrChange>
              </w:rPr>
              <w:t>23</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27B40F7C" w14:textId="77777777" w:rsidR="00D74124" w:rsidRPr="004A1823" w:rsidRDefault="001732C5" w:rsidP="003B7399">
            <w:pPr>
              <w:ind w:firstLine="0"/>
              <w:jc w:val="center"/>
              <w:rPr>
                <w:rFonts w:eastAsia="Times New Roman" w:cs="Times New Roman"/>
              </w:rPr>
            </w:pPr>
            <w:r w:rsidRPr="004A1823">
              <w:rPr>
                <w:rFonts w:cs="Times New Roman"/>
                <w:rPrChange w:id="743" w:author="Maria Myslina" w:date="2019-06-04T14:02:00Z">
                  <w:rPr>
                    <w:rFonts w:cs="Times New Roman"/>
                    <w:highlight w:val="white"/>
                  </w:rPr>
                </w:rPrChange>
              </w:rPr>
              <w:t>31 885</w:t>
            </w:r>
          </w:p>
        </w:tc>
      </w:tr>
      <w:tr w:rsidR="00D74124" w:rsidRPr="003B7399" w14:paraId="12145D26" w14:textId="77777777">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69BD1187" w14:textId="77777777" w:rsidR="00D74124" w:rsidRPr="004A1823" w:rsidRDefault="001732C5" w:rsidP="004A1823">
            <w:pPr>
              <w:ind w:firstLine="0"/>
              <w:jc w:val="center"/>
              <w:rPr>
                <w:rFonts w:eastAsia="Times New Roman" w:cs="Times New Roman"/>
                <w:b/>
                <w:rPrChange w:id="744" w:author="Maria Myslina" w:date="2019-06-04T14:02:00Z">
                  <w:rPr>
                    <w:rFonts w:eastAsia="Times New Roman" w:cs="Times New Roman"/>
                    <w:b/>
                    <w:highlight w:val="white"/>
                  </w:rPr>
                </w:rPrChange>
              </w:rPr>
            </w:pPr>
            <w:r w:rsidRPr="004A1823">
              <w:rPr>
                <w:rFonts w:eastAsia="Times New Roman" w:cs="Times New Roman"/>
                <w:b/>
                <w:rPrChange w:id="745" w:author="Maria Myslina" w:date="2019-06-04T14:02:00Z">
                  <w:rPr>
                    <w:rFonts w:eastAsia="Times New Roman" w:cs="Times New Roman"/>
                    <w:b/>
                    <w:highlight w:val="white"/>
                  </w:rPr>
                </w:rPrChange>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15564ACD" w14:textId="77777777" w:rsidR="00D74124" w:rsidRPr="004A1823" w:rsidRDefault="001732C5" w:rsidP="003B7399">
            <w:pPr>
              <w:ind w:firstLine="0"/>
              <w:jc w:val="center"/>
              <w:rPr>
                <w:rFonts w:eastAsia="Times New Roman" w:cs="Times New Roman"/>
                <w:b/>
                <w:rPrChange w:id="746" w:author="Maria Myslina" w:date="2019-06-04T14:02:00Z">
                  <w:rPr>
                    <w:rFonts w:eastAsia="Times New Roman" w:cs="Times New Roman"/>
                    <w:b/>
                    <w:highlight w:val="white"/>
                  </w:rPr>
                </w:rPrChange>
              </w:rPr>
            </w:pPr>
            <w:r w:rsidRPr="004A1823">
              <w:rPr>
                <w:rFonts w:cs="Times New Roman"/>
                <w:b/>
                <w:rPrChange w:id="747" w:author="Maria Myslina" w:date="2019-06-04T14:02:00Z">
                  <w:rPr>
                    <w:rFonts w:cs="Times New Roman"/>
                    <w:b/>
                    <w:highlight w:val="white"/>
                  </w:rPr>
                </w:rPrChange>
              </w:rPr>
              <w:t>42</w:t>
            </w:r>
          </w:p>
        </w:tc>
        <w:tc>
          <w:tcPr>
            <w:tcW w:w="2125" w:type="dxa"/>
            <w:tcBorders>
              <w:top w:val="single" w:sz="8" w:space="0" w:color="000000"/>
              <w:left w:val="single" w:sz="8" w:space="0" w:color="000000"/>
              <w:bottom w:val="single" w:sz="8" w:space="0" w:color="000000"/>
              <w:right w:val="single" w:sz="8" w:space="0" w:color="000000"/>
            </w:tcBorders>
            <w:shd w:val="clear" w:color="auto" w:fill="auto"/>
          </w:tcPr>
          <w:p w14:paraId="2A805D63" w14:textId="77777777" w:rsidR="00D74124" w:rsidRPr="004A1823" w:rsidRDefault="001732C5" w:rsidP="003B7399">
            <w:pPr>
              <w:ind w:firstLine="0"/>
              <w:jc w:val="center"/>
              <w:rPr>
                <w:rFonts w:eastAsia="Times New Roman" w:cs="Times New Roman"/>
                <w:b/>
                <w:rPrChange w:id="748" w:author="Maria Myslina" w:date="2019-06-04T14:02:00Z">
                  <w:rPr>
                    <w:rFonts w:eastAsia="Times New Roman" w:cs="Times New Roman"/>
                    <w:b/>
                    <w:highlight w:val="white"/>
                  </w:rPr>
                </w:rPrChange>
              </w:rPr>
            </w:pPr>
            <w:r w:rsidRPr="004A1823">
              <w:rPr>
                <w:rFonts w:cs="Times New Roman"/>
                <w:b/>
                <w:rPrChange w:id="749" w:author="Maria Myslina" w:date="2019-06-04T14:02:00Z">
                  <w:rPr>
                    <w:rFonts w:cs="Times New Roman"/>
                    <w:b/>
                    <w:highlight w:val="white"/>
                  </w:rPr>
                </w:rPrChange>
              </w:rPr>
              <w:t>29 632</w:t>
            </w:r>
          </w:p>
        </w:tc>
        <w:tc>
          <w:tcPr>
            <w:tcW w:w="2123" w:type="dxa"/>
            <w:tcBorders>
              <w:top w:val="single" w:sz="8" w:space="0" w:color="000000"/>
              <w:left w:val="single" w:sz="8" w:space="0" w:color="000000"/>
              <w:bottom w:val="single" w:sz="8" w:space="0" w:color="000000"/>
              <w:right w:val="single" w:sz="8" w:space="0" w:color="000000"/>
            </w:tcBorders>
            <w:shd w:val="clear" w:color="auto" w:fill="auto"/>
          </w:tcPr>
          <w:p w14:paraId="198B5A50" w14:textId="77777777" w:rsidR="00D74124" w:rsidRPr="004A1823" w:rsidRDefault="001732C5" w:rsidP="003B7399">
            <w:pPr>
              <w:ind w:firstLine="0"/>
              <w:jc w:val="center"/>
              <w:rPr>
                <w:rFonts w:eastAsia="Times New Roman" w:cs="Times New Roman"/>
                <w:b/>
                <w:rPrChange w:id="750" w:author="Maria Myslina" w:date="2019-06-04T14:02:00Z">
                  <w:rPr>
                    <w:rFonts w:eastAsia="Times New Roman" w:cs="Times New Roman"/>
                    <w:b/>
                    <w:highlight w:val="white"/>
                  </w:rPr>
                </w:rPrChange>
              </w:rPr>
            </w:pPr>
            <w:r w:rsidRPr="004A1823">
              <w:rPr>
                <w:rFonts w:cs="Times New Roman"/>
                <w:b/>
                <w:rPrChange w:id="751" w:author="Maria Myslina" w:date="2019-06-04T14:02:00Z">
                  <w:rPr>
                    <w:rFonts w:cs="Times New Roman"/>
                    <w:b/>
                    <w:highlight w:val="white"/>
                  </w:rPr>
                </w:rPrChange>
              </w:rPr>
              <w:t>113 508</w:t>
            </w:r>
          </w:p>
        </w:tc>
      </w:tr>
    </w:tbl>
    <w:p w14:paraId="3246231E" w14:textId="77777777" w:rsidR="00D74124" w:rsidRPr="003B7399" w:rsidRDefault="00D74124" w:rsidP="004A1823">
      <w:pPr>
        <w:ind w:right="-5"/>
        <w:rPr>
          <w:rFonts w:cs="Times New Roman"/>
        </w:rPr>
      </w:pPr>
    </w:p>
    <w:p w14:paraId="47BE0519" w14:textId="03CB26F4" w:rsidR="00D74124" w:rsidRPr="003B7399" w:rsidRDefault="001732C5" w:rsidP="003B7399">
      <w:pPr>
        <w:ind w:right="-5"/>
        <w:rPr>
          <w:rFonts w:cs="Times New Roman"/>
          <w:lang w:val="en-US"/>
        </w:rPr>
      </w:pPr>
      <w:r w:rsidRPr="003B7399">
        <w:rPr>
          <w:rFonts w:cs="Times New Roman"/>
          <w:lang w:val="en-US"/>
        </w:rPr>
        <w:t xml:space="preserve">Unfortunately, all the speakers of the Azeri language had less than 100 </w:t>
      </w:r>
      <w:r w:rsidRPr="003B7399">
        <w:rPr>
          <w:rFonts w:cs="Times New Roman"/>
          <w:lang w:val="en-US"/>
        </w:rPr>
        <w:lastRenderedPageBreak/>
        <w:t>observations, so they are not presented in the analysed sample. And for the Chukchi language, only one speak</w:t>
      </w:r>
      <w:r w:rsidR="00116962" w:rsidRPr="003B7399">
        <w:rPr>
          <w:rFonts w:cs="Times New Roman"/>
          <w:lang w:val="en-US"/>
        </w:rPr>
        <w:t>er</w:t>
      </w:r>
      <w:r w:rsidRPr="003B7399">
        <w:rPr>
          <w:rFonts w:cs="Times New Roman"/>
          <w:lang w:val="en-US"/>
        </w:rPr>
        <w:t xml:space="preserve"> met the criterions for inclusion in the sample.</w:t>
      </w:r>
    </w:p>
    <w:p w14:paraId="5FD669B2" w14:textId="3734C5F0" w:rsidR="00D74124" w:rsidRPr="003B7399" w:rsidDel="003B7399" w:rsidRDefault="00D74124" w:rsidP="003B7399">
      <w:pPr>
        <w:ind w:right="-5"/>
        <w:rPr>
          <w:del w:id="752" w:author="Maria Myslina" w:date="2019-06-04T14:56:00Z"/>
          <w:rFonts w:cs="Times New Roman"/>
          <w:lang w:val="en-US"/>
        </w:rPr>
      </w:pPr>
    </w:p>
    <w:p w14:paraId="3FA1B4CB" w14:textId="6538B65C" w:rsidR="00D74124" w:rsidRPr="003B7399" w:rsidRDefault="001732C5" w:rsidP="003B7399">
      <w:pPr>
        <w:pStyle w:val="af6"/>
        <w:pPrChange w:id="753" w:author="Maria Myslina" w:date="2019-06-04T14:56:00Z">
          <w:pPr>
            <w:ind w:right="-5" w:firstLine="0"/>
          </w:pPr>
        </w:pPrChange>
      </w:pPr>
      <w:del w:id="754" w:author="Maria Myslina" w:date="2019-06-04T14:37:00Z">
        <w:r w:rsidRPr="003B7399" w:rsidDel="003B7399">
          <w:delText xml:space="preserve">Table </w:delText>
        </w:r>
      </w:del>
      <w:ins w:id="755" w:author="Maria Myslina" w:date="2019-06-04T14:39:00Z">
        <w:r w:rsidR="003B7399">
          <w:t>Table </w:t>
        </w:r>
      </w:ins>
      <w:del w:id="756" w:author="Maria Myslina" w:date="2019-06-04T15:32:00Z">
        <w:r w:rsidRPr="003B7399" w:rsidDel="00C95CB3">
          <w:delText>N</w:delText>
        </w:r>
      </w:del>
      <w:ins w:id="757" w:author="Maria Myslina" w:date="2019-06-04T15:32:00Z">
        <w:r w:rsidR="00C95CB3">
          <w:t>6</w:t>
        </w:r>
      </w:ins>
      <w:r w:rsidRPr="003B7399">
        <w:t>. Quantitative information by gender.</w:t>
      </w:r>
    </w:p>
    <w:tbl>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1699"/>
        <w:gridCol w:w="1700"/>
        <w:gridCol w:w="1699"/>
        <w:gridCol w:w="1700"/>
        <w:gridCol w:w="1700"/>
      </w:tblGrid>
      <w:tr w:rsidR="00D74124" w:rsidRPr="003B7399" w14:paraId="4207AAFF" w14:textId="77777777">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39A1B580" w14:textId="77777777" w:rsidR="00D74124" w:rsidRPr="003B7399" w:rsidRDefault="001732C5" w:rsidP="003B7399">
            <w:pPr>
              <w:ind w:firstLine="0"/>
              <w:jc w:val="center"/>
              <w:rPr>
                <w:rFonts w:eastAsia="Times New Roman" w:cs="Times New Roman"/>
                <w:b/>
              </w:rPr>
            </w:pPr>
            <w:r w:rsidRPr="003B7399">
              <w:rPr>
                <w:rFonts w:eastAsia="Times New Roman" w:cs="Times New Roman"/>
                <w:b/>
              </w:rPr>
              <w:t>Gender</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BBCBC9B" w14:textId="77777777" w:rsidR="00D74124" w:rsidRPr="003B7399" w:rsidRDefault="001732C5" w:rsidP="003B7399">
            <w:pPr>
              <w:ind w:firstLine="0"/>
              <w:jc w:val="center"/>
              <w:rPr>
                <w:rFonts w:eastAsia="Times New Roman" w:cs="Times New Roman"/>
                <w:b/>
              </w:rPr>
            </w:pPr>
            <w:r w:rsidRPr="003B7399">
              <w:rPr>
                <w:rFonts w:eastAsia="Times New Roman" w:cs="Times New Roman"/>
                <w:b/>
              </w:rPr>
              <w:t>Number of participants</w:t>
            </w:r>
          </w:p>
        </w:tc>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629C3643" w14:textId="77777777" w:rsidR="00D74124" w:rsidRPr="004A1823" w:rsidRDefault="001732C5" w:rsidP="003B7399">
            <w:pPr>
              <w:ind w:firstLine="0"/>
              <w:jc w:val="center"/>
              <w:rPr>
                <w:rFonts w:eastAsia="Times New Roman" w:cs="Times New Roman"/>
                <w:b/>
              </w:rPr>
            </w:pPr>
            <w:r w:rsidRPr="003B7399">
              <w:rPr>
                <w:rFonts w:eastAsia="Times New Roman" w:cs="Times New Roman"/>
                <w:b/>
              </w:rPr>
              <w:t>Age</w:t>
            </w:r>
            <w:r w:rsidRPr="004A1823">
              <w:rPr>
                <w:rStyle w:val="FootnoteAnchor"/>
                <w:rFonts w:eastAsia="Times New Roman" w:cs="Times New Roman"/>
                <w:b/>
              </w:rPr>
              <w:footnoteReference w:id="6"/>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1DDA8BC6" w14:textId="77777777" w:rsidR="00D74124" w:rsidRPr="003B7399" w:rsidRDefault="001732C5" w:rsidP="003B7399">
            <w:pPr>
              <w:ind w:firstLine="0"/>
              <w:jc w:val="center"/>
              <w:rPr>
                <w:rFonts w:eastAsia="Times New Roman" w:cs="Times New Roman"/>
                <w:b/>
              </w:rPr>
            </w:pPr>
            <w:r w:rsidRPr="004A1823">
              <w:rPr>
                <w:rFonts w:eastAsia="Times New Roman" w:cs="Times New Roman"/>
                <w:b/>
              </w:rPr>
              <w:t>Number of observations</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6430DFD4" w14:textId="77777777" w:rsidR="00D74124" w:rsidRPr="003B7399" w:rsidRDefault="001732C5" w:rsidP="003B7399">
            <w:pPr>
              <w:ind w:firstLine="0"/>
              <w:jc w:val="center"/>
              <w:rPr>
                <w:rFonts w:eastAsia="Times New Roman" w:cs="Times New Roman"/>
                <w:b/>
              </w:rPr>
            </w:pPr>
            <w:r w:rsidRPr="003B7399">
              <w:rPr>
                <w:rFonts w:eastAsia="Times New Roman" w:cs="Times New Roman"/>
                <w:b/>
              </w:rPr>
              <w:t>Total duration, sec.</w:t>
            </w:r>
          </w:p>
        </w:tc>
      </w:tr>
      <w:tr w:rsidR="00D74124" w:rsidRPr="003B7399" w14:paraId="657B71FD" w14:textId="77777777">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3B37D074" w14:textId="77777777" w:rsidR="00D74124" w:rsidRPr="003B7399" w:rsidRDefault="001732C5" w:rsidP="004A1823">
            <w:pPr>
              <w:ind w:firstLine="0"/>
              <w:jc w:val="center"/>
              <w:rPr>
                <w:rFonts w:eastAsia="Times New Roman" w:cs="Times New Roman"/>
              </w:rPr>
            </w:pPr>
            <w:r w:rsidRPr="003B7399">
              <w:rPr>
                <w:rFonts w:eastAsia="Times New Roman" w:cs="Times New Roman"/>
              </w:rPr>
              <w:t>Female</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6744C77B" w14:textId="77777777" w:rsidR="00D74124" w:rsidRPr="003B7399" w:rsidRDefault="001732C5" w:rsidP="003B7399">
            <w:pPr>
              <w:ind w:firstLine="0"/>
              <w:jc w:val="center"/>
              <w:rPr>
                <w:rFonts w:eastAsia="Times New Roman" w:cs="Times New Roman"/>
              </w:rPr>
            </w:pPr>
            <w:r w:rsidRPr="003B7399">
              <w:rPr>
                <w:rFonts w:cs="Times New Roman"/>
              </w:rPr>
              <w:t>34</w:t>
            </w:r>
          </w:p>
        </w:tc>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54A5B59D" w14:textId="77777777" w:rsidR="00D74124" w:rsidRPr="003B7399" w:rsidRDefault="001732C5" w:rsidP="003B7399">
            <w:pPr>
              <w:ind w:firstLine="0"/>
              <w:jc w:val="center"/>
              <w:rPr>
                <w:rFonts w:eastAsia="Times New Roman" w:cs="Times New Roman"/>
              </w:rPr>
            </w:pPr>
            <w:r w:rsidRPr="003B7399">
              <w:rPr>
                <w:rFonts w:eastAsia="Times New Roman" w:cs="Times New Roman"/>
              </w:rPr>
              <w:t>mean = 7</w:t>
            </w:r>
            <w:r w:rsidRPr="003B7399">
              <w:rPr>
                <w:rFonts w:cs="Times New Roman"/>
              </w:rPr>
              <w:t>0.30</w:t>
            </w:r>
          </w:p>
          <w:p w14:paraId="74353281" w14:textId="77777777" w:rsidR="00D74124" w:rsidRPr="003B7399" w:rsidRDefault="001732C5" w:rsidP="003B7399">
            <w:pPr>
              <w:ind w:firstLine="0"/>
              <w:jc w:val="center"/>
              <w:rPr>
                <w:rFonts w:eastAsia="Times New Roman" w:cs="Times New Roman"/>
              </w:rPr>
            </w:pPr>
            <w:r w:rsidRPr="003B7399">
              <w:rPr>
                <w:rFonts w:eastAsia="Times New Roman" w:cs="Times New Roman"/>
              </w:rPr>
              <w:t xml:space="preserve">std = </w:t>
            </w:r>
            <w:r w:rsidRPr="003B7399">
              <w:rPr>
                <w:rFonts w:cs="Times New Roman"/>
              </w:rPr>
              <w:t>11.89</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37DF8356" w14:textId="77777777" w:rsidR="00D74124" w:rsidRPr="003B7399" w:rsidRDefault="001732C5" w:rsidP="003B7399">
            <w:pPr>
              <w:ind w:firstLine="0"/>
              <w:jc w:val="center"/>
              <w:rPr>
                <w:rFonts w:eastAsia="Times New Roman" w:cs="Times New Roman"/>
              </w:rPr>
            </w:pPr>
            <w:r w:rsidRPr="003B7399">
              <w:rPr>
                <w:rFonts w:cs="Times New Roman"/>
              </w:rPr>
              <w:t>26 722</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14BE597B" w14:textId="77777777" w:rsidR="00D74124" w:rsidRPr="003B7399" w:rsidRDefault="001732C5" w:rsidP="003B7399">
            <w:pPr>
              <w:ind w:firstLine="0"/>
              <w:jc w:val="center"/>
              <w:rPr>
                <w:rFonts w:eastAsia="Times New Roman" w:cs="Times New Roman"/>
              </w:rPr>
            </w:pPr>
            <w:r w:rsidRPr="003B7399">
              <w:rPr>
                <w:rFonts w:cs="Times New Roman"/>
              </w:rPr>
              <w:t>101 794</w:t>
            </w:r>
          </w:p>
        </w:tc>
      </w:tr>
      <w:tr w:rsidR="00D74124" w:rsidRPr="003B7399" w14:paraId="311CFF14" w14:textId="77777777">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4BD0DA7D" w14:textId="77777777" w:rsidR="00D74124" w:rsidRPr="003B7399" w:rsidRDefault="001732C5" w:rsidP="004A1823">
            <w:pPr>
              <w:ind w:firstLine="0"/>
              <w:jc w:val="center"/>
              <w:rPr>
                <w:rFonts w:eastAsia="Times New Roman" w:cs="Times New Roman"/>
              </w:rPr>
            </w:pPr>
            <w:r w:rsidRPr="003B7399">
              <w:rPr>
                <w:rFonts w:eastAsia="Times New Roman" w:cs="Times New Roman"/>
              </w:rPr>
              <w:t>Male</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265AD69D" w14:textId="77777777" w:rsidR="00D74124" w:rsidRPr="003B7399" w:rsidRDefault="001732C5" w:rsidP="003B7399">
            <w:pPr>
              <w:ind w:firstLine="0"/>
              <w:jc w:val="center"/>
              <w:rPr>
                <w:rFonts w:eastAsia="Times New Roman" w:cs="Times New Roman"/>
              </w:rPr>
            </w:pPr>
            <w:r w:rsidRPr="003B7399">
              <w:rPr>
                <w:rFonts w:cs="Times New Roman"/>
              </w:rPr>
              <w:t>6</w:t>
            </w:r>
          </w:p>
        </w:tc>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05E7F96A" w14:textId="77777777" w:rsidR="00D74124" w:rsidRPr="003B7399" w:rsidRDefault="001732C5" w:rsidP="003B7399">
            <w:pPr>
              <w:ind w:firstLine="0"/>
              <w:jc w:val="center"/>
              <w:rPr>
                <w:rFonts w:eastAsia="Times New Roman" w:cs="Times New Roman"/>
              </w:rPr>
            </w:pPr>
            <w:r w:rsidRPr="003B7399">
              <w:rPr>
                <w:rFonts w:eastAsia="Times New Roman" w:cs="Times New Roman"/>
              </w:rPr>
              <w:t xml:space="preserve">mean = </w:t>
            </w:r>
            <w:r w:rsidRPr="003B7399">
              <w:rPr>
                <w:rFonts w:cs="Times New Roman"/>
              </w:rPr>
              <w:t>57.72</w:t>
            </w:r>
          </w:p>
          <w:p w14:paraId="2F5809B6" w14:textId="77777777" w:rsidR="00D74124" w:rsidRPr="003B7399" w:rsidRDefault="001732C5" w:rsidP="003B7399">
            <w:pPr>
              <w:ind w:firstLine="0"/>
              <w:jc w:val="center"/>
              <w:rPr>
                <w:rFonts w:eastAsia="Times New Roman" w:cs="Times New Roman"/>
              </w:rPr>
            </w:pPr>
            <w:r w:rsidRPr="003B7399">
              <w:rPr>
                <w:rFonts w:eastAsia="Times New Roman" w:cs="Times New Roman"/>
              </w:rPr>
              <w:t xml:space="preserve">std = </w:t>
            </w:r>
            <w:r w:rsidRPr="003B7399">
              <w:rPr>
                <w:rFonts w:cs="Times New Roman"/>
              </w:rPr>
              <w:t>5.75</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5F79596A" w14:textId="77777777" w:rsidR="00D74124" w:rsidRPr="004A1823" w:rsidRDefault="001732C5" w:rsidP="003B7399">
            <w:pPr>
              <w:ind w:firstLine="0"/>
              <w:jc w:val="center"/>
              <w:rPr>
                <w:rFonts w:eastAsia="Times New Roman" w:cs="Times New Roman"/>
              </w:rPr>
            </w:pPr>
            <w:r w:rsidRPr="004A1823">
              <w:rPr>
                <w:rFonts w:cs="Times New Roman"/>
                <w:rPrChange w:id="763" w:author="Maria Myslina" w:date="2019-06-04T14:02:00Z">
                  <w:rPr>
                    <w:rFonts w:cs="Times New Roman"/>
                    <w:highlight w:val="white"/>
                  </w:rPr>
                </w:rPrChange>
              </w:rPr>
              <w:t>2 910</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4D683097" w14:textId="77777777" w:rsidR="00D74124" w:rsidRPr="004A1823" w:rsidRDefault="001732C5" w:rsidP="003B7399">
            <w:pPr>
              <w:ind w:firstLine="0"/>
              <w:jc w:val="center"/>
              <w:rPr>
                <w:rFonts w:eastAsia="Times New Roman" w:cs="Times New Roman"/>
              </w:rPr>
            </w:pPr>
            <w:r w:rsidRPr="004A1823">
              <w:rPr>
                <w:rFonts w:cs="Times New Roman"/>
              </w:rPr>
              <w:t>11 714</w:t>
            </w:r>
          </w:p>
        </w:tc>
      </w:tr>
      <w:tr w:rsidR="00D74124" w:rsidRPr="003B7399" w14:paraId="69641717" w14:textId="77777777">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40725D29" w14:textId="77777777" w:rsidR="00D74124" w:rsidRPr="003B7399" w:rsidRDefault="001732C5" w:rsidP="004A1823">
            <w:pPr>
              <w:ind w:firstLine="0"/>
              <w:jc w:val="center"/>
              <w:rPr>
                <w:rFonts w:eastAsia="Times New Roman" w:cs="Times New Roman"/>
                <w:b/>
              </w:rPr>
            </w:pPr>
            <w:r w:rsidRPr="003B7399">
              <w:rPr>
                <w:rFonts w:eastAsia="Times New Roman" w:cs="Times New Roman"/>
                <w:b/>
              </w:rPr>
              <w:t>Total</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7E6CBEE3" w14:textId="77777777" w:rsidR="00D74124" w:rsidRPr="003B7399" w:rsidRDefault="001732C5" w:rsidP="003B7399">
            <w:pPr>
              <w:ind w:firstLine="0"/>
              <w:jc w:val="center"/>
              <w:rPr>
                <w:rFonts w:eastAsia="Times New Roman" w:cs="Times New Roman"/>
                <w:b/>
              </w:rPr>
            </w:pPr>
            <w:r w:rsidRPr="003B7399">
              <w:rPr>
                <w:rFonts w:cs="Times New Roman"/>
                <w:b/>
              </w:rPr>
              <w:t>42</w:t>
            </w:r>
          </w:p>
        </w:tc>
        <w:tc>
          <w:tcPr>
            <w:tcW w:w="1699" w:type="dxa"/>
            <w:tcBorders>
              <w:top w:val="single" w:sz="8" w:space="0" w:color="000000"/>
              <w:left w:val="single" w:sz="8" w:space="0" w:color="000000"/>
              <w:bottom w:val="single" w:sz="8" w:space="0" w:color="000000"/>
              <w:right w:val="single" w:sz="8" w:space="0" w:color="000000"/>
            </w:tcBorders>
            <w:shd w:val="clear" w:color="auto" w:fill="auto"/>
          </w:tcPr>
          <w:p w14:paraId="2CE4183B" w14:textId="77777777" w:rsidR="00D74124" w:rsidRPr="003B7399" w:rsidRDefault="001732C5" w:rsidP="003B7399">
            <w:pPr>
              <w:ind w:firstLine="0"/>
              <w:jc w:val="center"/>
              <w:rPr>
                <w:rFonts w:eastAsia="Times New Roman" w:cs="Times New Roman"/>
                <w:b/>
              </w:rPr>
            </w:pPr>
            <w:r w:rsidRPr="003B7399">
              <w:rPr>
                <w:rFonts w:eastAsia="Times New Roman" w:cs="Times New Roman"/>
                <w:b/>
              </w:rPr>
              <w:t xml:space="preserve">mean = </w:t>
            </w:r>
            <w:r w:rsidRPr="003B7399">
              <w:rPr>
                <w:rFonts w:cs="Times New Roman"/>
                <w:b/>
              </w:rPr>
              <w:t>68.15</w:t>
            </w:r>
          </w:p>
          <w:p w14:paraId="45825C63" w14:textId="77777777" w:rsidR="00D74124" w:rsidRPr="003B7399" w:rsidRDefault="001732C5" w:rsidP="003B7399">
            <w:pPr>
              <w:ind w:firstLine="0"/>
              <w:jc w:val="center"/>
              <w:rPr>
                <w:rFonts w:eastAsia="Times New Roman" w:cs="Times New Roman"/>
                <w:b/>
              </w:rPr>
            </w:pPr>
            <w:r w:rsidRPr="003B7399">
              <w:rPr>
                <w:rFonts w:eastAsia="Times New Roman" w:cs="Times New Roman"/>
                <w:b/>
              </w:rPr>
              <w:t xml:space="preserve">std = </w:t>
            </w:r>
            <w:r w:rsidRPr="003B7399">
              <w:rPr>
                <w:rFonts w:cs="Times New Roman"/>
                <w:b/>
              </w:rPr>
              <w:t>12.03</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351F0A59" w14:textId="77777777" w:rsidR="00D74124" w:rsidRPr="004A1823" w:rsidRDefault="001732C5" w:rsidP="003B7399">
            <w:pPr>
              <w:ind w:firstLine="0"/>
              <w:jc w:val="center"/>
              <w:rPr>
                <w:rFonts w:eastAsia="Times New Roman" w:cs="Times New Roman"/>
                <w:b/>
              </w:rPr>
            </w:pPr>
            <w:r w:rsidRPr="004A1823">
              <w:rPr>
                <w:rFonts w:cs="Times New Roman"/>
                <w:b/>
                <w:rPrChange w:id="764" w:author="Maria Myslina" w:date="2019-06-04T14:02:00Z">
                  <w:rPr>
                    <w:rFonts w:cs="Times New Roman"/>
                    <w:b/>
                    <w:highlight w:val="white"/>
                  </w:rPr>
                </w:rPrChange>
              </w:rPr>
              <w:t>29 632</w:t>
            </w:r>
          </w:p>
        </w:tc>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2DCBDA5" w14:textId="77777777" w:rsidR="00D74124" w:rsidRPr="004A1823" w:rsidRDefault="001732C5" w:rsidP="003B7399">
            <w:pPr>
              <w:ind w:firstLine="0"/>
              <w:jc w:val="center"/>
              <w:rPr>
                <w:rFonts w:eastAsia="Times New Roman" w:cs="Times New Roman"/>
                <w:b/>
              </w:rPr>
            </w:pPr>
            <w:r w:rsidRPr="004A1823">
              <w:rPr>
                <w:rFonts w:cs="Times New Roman"/>
                <w:b/>
              </w:rPr>
              <w:t>113 508</w:t>
            </w:r>
          </w:p>
        </w:tc>
      </w:tr>
    </w:tbl>
    <w:p w14:paraId="65B23514" w14:textId="77777777" w:rsidR="00A51E19" w:rsidRPr="003B7399" w:rsidRDefault="00A51E19" w:rsidP="004A1823">
      <w:pPr>
        <w:ind w:right="-5"/>
        <w:rPr>
          <w:rFonts w:eastAsia="Times New Roman" w:cs="Times New Roman"/>
          <w:lang w:val="en-US"/>
        </w:rPr>
      </w:pPr>
    </w:p>
    <w:p w14:paraId="3FD6B762" w14:textId="44B5BD0C" w:rsidR="00D74124" w:rsidRPr="003B7399" w:rsidRDefault="00A51E19" w:rsidP="003B7399">
      <w:pPr>
        <w:ind w:right="-5"/>
        <w:rPr>
          <w:rFonts w:cs="Times New Roman"/>
          <w:lang w:val="en-US"/>
        </w:rPr>
      </w:pPr>
      <w:r w:rsidRPr="003B7399">
        <w:rPr>
          <w:rFonts w:eastAsia="Times New Roman" w:cs="Times New Roman"/>
          <w:lang w:val="en-US"/>
        </w:rPr>
        <w:t xml:space="preserve">From </w:t>
      </w:r>
      <w:del w:id="765" w:author="Maria Myslina" w:date="2019-06-04T16:58:00Z">
        <w:r w:rsidRPr="003B7399" w:rsidDel="009D2D5C">
          <w:rPr>
            <w:rFonts w:eastAsia="Times New Roman" w:cs="Times New Roman"/>
            <w:lang w:val="en-US"/>
          </w:rPr>
          <w:delText xml:space="preserve">this </w:delText>
        </w:r>
      </w:del>
      <w:del w:id="766" w:author="Maria Myslina" w:date="2019-06-04T14:37:00Z">
        <w:r w:rsidRPr="003B7399" w:rsidDel="003B7399">
          <w:rPr>
            <w:rFonts w:eastAsia="Times New Roman" w:cs="Times New Roman"/>
            <w:lang w:val="en-US"/>
          </w:rPr>
          <w:delText xml:space="preserve">table </w:delText>
        </w:r>
      </w:del>
      <w:ins w:id="767" w:author="Maria Myslina" w:date="2019-06-04T14:39:00Z">
        <w:r w:rsidR="003B7399">
          <w:rPr>
            <w:rFonts w:eastAsia="Times New Roman" w:cs="Times New Roman"/>
            <w:lang w:val="en-US"/>
          </w:rPr>
          <w:t>Table </w:t>
        </w:r>
      </w:ins>
      <w:ins w:id="768" w:author="Maria Myslina" w:date="2019-06-04T15:32:00Z">
        <w:r w:rsidR="00C95CB3">
          <w:rPr>
            <w:rFonts w:eastAsia="Times New Roman" w:cs="Times New Roman"/>
            <w:lang w:val="en-US"/>
          </w:rPr>
          <w:t>6</w:t>
        </w:r>
      </w:ins>
      <w:ins w:id="769" w:author="Maria Myslina" w:date="2019-06-04T16:58:00Z">
        <w:r w:rsidR="009D2D5C">
          <w:rPr>
            <w:rFonts w:eastAsia="Times New Roman" w:cs="Times New Roman"/>
            <w:lang w:val="en-US"/>
          </w:rPr>
          <w:t>,</w:t>
        </w:r>
      </w:ins>
      <w:ins w:id="770" w:author="Maria Myslina" w:date="2019-06-04T15:32:00Z">
        <w:r w:rsidR="00C95CB3">
          <w:rPr>
            <w:rFonts w:eastAsia="Times New Roman" w:cs="Times New Roman"/>
            <w:lang w:val="en-US"/>
          </w:rPr>
          <w:t xml:space="preserve"> </w:t>
        </w:r>
      </w:ins>
      <w:r w:rsidRPr="003B7399">
        <w:rPr>
          <w:rFonts w:eastAsia="Times New Roman" w:cs="Times New Roman"/>
          <w:lang w:val="en-US"/>
        </w:rPr>
        <w:t xml:space="preserve">we can see, that the number of female and male participants is dramatically different. Taking this into account, it may be of low efficiency to study the dependency of speech rate on these parameters. </w:t>
      </w:r>
      <w:del w:id="771" w:author="Maria Myslina" w:date="2019-06-04T14:37:00Z">
        <w:r w:rsidRPr="003B7399" w:rsidDel="003B7399">
          <w:rPr>
            <w:rFonts w:cs="Times New Roman"/>
            <w:lang w:val="en-US"/>
          </w:rPr>
          <w:delText xml:space="preserve">Plot </w:delText>
        </w:r>
      </w:del>
      <w:ins w:id="772" w:author="Maria Myslina" w:date="2019-06-04T14:38:00Z">
        <w:r w:rsidR="003B7399">
          <w:rPr>
            <w:rFonts w:cs="Times New Roman"/>
            <w:lang w:val="en-US"/>
          </w:rPr>
          <w:t>Plot </w:t>
        </w:r>
      </w:ins>
      <w:ins w:id="773" w:author="Maria Myslina" w:date="2019-06-04T16:43:00Z">
        <w:r w:rsidR="00D36E95">
          <w:rPr>
            <w:rFonts w:cs="Times New Roman"/>
            <w:lang w:val="en-US"/>
          </w:rPr>
          <w:t>7</w:t>
        </w:r>
      </w:ins>
      <w:del w:id="774" w:author="Maria Myslina" w:date="2019-06-04T16:41:00Z">
        <w:r w:rsidRPr="003B7399" w:rsidDel="00D124A8">
          <w:rPr>
            <w:rFonts w:cs="Times New Roman"/>
            <w:lang w:val="en-US"/>
          </w:rPr>
          <w:delText>N</w:delText>
        </w:r>
      </w:del>
      <w:r w:rsidRPr="003B7399">
        <w:rPr>
          <w:rFonts w:cs="Times New Roman"/>
          <w:lang w:val="en-US"/>
        </w:rPr>
        <w:t xml:space="preserve"> contents population </w:t>
      </w:r>
      <w:del w:id="775" w:author="Maria Myslina" w:date="2019-06-04T14:37:00Z">
        <w:r w:rsidRPr="003B7399" w:rsidDel="003B7399">
          <w:rPr>
            <w:rFonts w:cs="Times New Roman"/>
            <w:lang w:val="en-US"/>
          </w:rPr>
          <w:delText xml:space="preserve">plot </w:delText>
        </w:r>
      </w:del>
      <w:ins w:id="776" w:author="Maria Myslina" w:date="2019-06-04T16:41:00Z">
        <w:r w:rsidR="00D124A8">
          <w:rPr>
            <w:rFonts w:cs="Times New Roman"/>
            <w:lang w:val="en-US"/>
          </w:rPr>
          <w:t>p</w:t>
        </w:r>
      </w:ins>
      <w:ins w:id="777" w:author="Maria Myslina" w:date="2019-06-04T14:38:00Z">
        <w:r w:rsidR="003B7399">
          <w:rPr>
            <w:rFonts w:cs="Times New Roman"/>
            <w:lang w:val="en-US"/>
          </w:rPr>
          <w:t>lot </w:t>
        </w:r>
      </w:ins>
      <w:r w:rsidRPr="003B7399">
        <w:rPr>
          <w:rFonts w:cs="Times New Roman"/>
          <w:lang w:val="en-US"/>
        </w:rPr>
        <w:t xml:space="preserve">of age by gender, which illustrates </w:t>
      </w:r>
      <w:del w:id="778" w:author="Maria Myslina" w:date="2019-06-04T16:58:00Z">
        <w:r w:rsidRPr="003B7399" w:rsidDel="009D2D5C">
          <w:rPr>
            <w:rFonts w:cs="Times New Roman"/>
            <w:lang w:val="en-US"/>
          </w:rPr>
          <w:delText xml:space="preserve">the </w:delText>
        </w:r>
      </w:del>
      <w:del w:id="779" w:author="Maria Myslina" w:date="2019-06-04T14:37:00Z">
        <w:r w:rsidRPr="003B7399" w:rsidDel="003B7399">
          <w:rPr>
            <w:rFonts w:cs="Times New Roman"/>
            <w:lang w:val="en-US"/>
          </w:rPr>
          <w:delText xml:space="preserve">Table </w:delText>
        </w:r>
      </w:del>
      <w:ins w:id="780" w:author="Maria Myslina" w:date="2019-06-04T14:39:00Z">
        <w:r w:rsidR="003B7399">
          <w:rPr>
            <w:rFonts w:cs="Times New Roman"/>
            <w:lang w:val="en-US"/>
          </w:rPr>
          <w:t>Table </w:t>
        </w:r>
      </w:ins>
      <w:ins w:id="781" w:author="Maria Myslina" w:date="2019-06-04T15:32:00Z">
        <w:r w:rsidR="00C95CB3">
          <w:rPr>
            <w:rFonts w:cs="Times New Roman"/>
            <w:lang w:val="en-US"/>
          </w:rPr>
          <w:t>6</w:t>
        </w:r>
      </w:ins>
      <w:del w:id="782" w:author="Maria Myslina" w:date="2019-06-04T15:32:00Z">
        <w:r w:rsidRPr="003B7399" w:rsidDel="00C95CB3">
          <w:rPr>
            <w:rFonts w:cs="Times New Roman"/>
            <w:lang w:val="en-US"/>
          </w:rPr>
          <w:delText>N</w:delText>
        </w:r>
      </w:del>
      <w:r w:rsidRPr="003B7399">
        <w:rPr>
          <w:rFonts w:cs="Times New Roman"/>
          <w:lang w:val="en-US"/>
        </w:rPr>
        <w:t>.</w:t>
      </w:r>
    </w:p>
    <w:p w14:paraId="041060FA" w14:textId="77777777" w:rsidR="003B7399" w:rsidRDefault="003B7399">
      <w:pPr>
        <w:widowControl/>
        <w:spacing w:line="240" w:lineRule="auto"/>
        <w:ind w:firstLine="0"/>
        <w:rPr>
          <w:ins w:id="783" w:author="Maria Myslina" w:date="2019-06-04T14:57:00Z"/>
          <w:rFonts w:eastAsia="Times New Roman" w:cs="Times New Roman"/>
          <w:lang w:val="en-US"/>
        </w:rPr>
      </w:pPr>
      <w:ins w:id="784" w:author="Maria Myslina" w:date="2019-06-04T14:57:00Z">
        <w:r w:rsidRPr="00C95CB3">
          <w:rPr>
            <w:lang w:val="en-US"/>
            <w:rPrChange w:id="785" w:author="Maria Myslina" w:date="2019-06-04T15:32:00Z">
              <w:rPr/>
            </w:rPrChange>
          </w:rPr>
          <w:br w:type="page"/>
        </w:r>
      </w:ins>
    </w:p>
    <w:p w14:paraId="3DA8D811" w14:textId="41F4AF25" w:rsidR="00A51E19" w:rsidRPr="004A1823" w:rsidRDefault="00A51E19" w:rsidP="003B7399">
      <w:pPr>
        <w:pStyle w:val="af6"/>
        <w:pPrChange w:id="786" w:author="Maria Myslina" w:date="2019-06-04T14:57:00Z">
          <w:pPr>
            <w:ind w:right="-5" w:firstLine="0"/>
          </w:pPr>
        </w:pPrChange>
      </w:pPr>
      <w:del w:id="787" w:author="Maria Myslina" w:date="2019-06-04T14:37:00Z">
        <w:r w:rsidRPr="003B7399" w:rsidDel="003B7399">
          <w:lastRenderedPageBreak/>
          <w:delText xml:space="preserve">Plot </w:delText>
        </w:r>
      </w:del>
      <w:ins w:id="788" w:author="Maria Myslina" w:date="2019-06-04T14:38:00Z">
        <w:r w:rsidR="003B7399">
          <w:t>Plot </w:t>
        </w:r>
      </w:ins>
      <w:del w:id="789" w:author="Maria Myslina" w:date="2019-06-04T16:41:00Z">
        <w:r w:rsidRPr="003B7399" w:rsidDel="00D124A8">
          <w:delText>N</w:delText>
        </w:r>
      </w:del>
      <w:ins w:id="790" w:author="Maria Myslina" w:date="2019-06-04T16:43:00Z">
        <w:r w:rsidR="00D36E95">
          <w:t>7</w:t>
        </w:r>
      </w:ins>
      <w:r w:rsidRPr="003B7399">
        <w:t xml:space="preserve">. Population </w:t>
      </w:r>
      <w:del w:id="791" w:author="Maria Myslina" w:date="2019-06-04T14:37:00Z">
        <w:r w:rsidRPr="003B7399" w:rsidDel="003B7399">
          <w:delText xml:space="preserve">plot </w:delText>
        </w:r>
      </w:del>
      <w:ins w:id="792" w:author="Maria Myslina" w:date="2019-06-04T16:41:00Z">
        <w:r w:rsidR="00D124A8">
          <w:t>p</w:t>
        </w:r>
      </w:ins>
      <w:ins w:id="793" w:author="Maria Myslina" w:date="2019-06-04T14:38:00Z">
        <w:r w:rsidR="003B7399">
          <w:t>lot </w:t>
        </w:r>
      </w:ins>
      <w:r w:rsidRPr="003B7399">
        <w:t>of age by gender</w:t>
      </w:r>
      <w:r w:rsidR="00A24396" w:rsidRPr="004A1823">
        <w:rPr>
          <w:rStyle w:val="af1"/>
        </w:rPr>
        <w:footnoteReference w:id="7"/>
      </w:r>
      <w:r w:rsidRPr="004A1823">
        <w:t>.</w:t>
      </w:r>
    </w:p>
    <w:p w14:paraId="00DD899F" w14:textId="1175D3D4" w:rsidR="00A51E19" w:rsidRPr="004A1823" w:rsidRDefault="00A51E19" w:rsidP="003B7399">
      <w:pPr>
        <w:ind w:right="-5"/>
        <w:jc w:val="center"/>
        <w:rPr>
          <w:rFonts w:eastAsia="Times New Roman" w:cs="Times New Roman"/>
          <w:lang w:val="en-US"/>
        </w:rPr>
        <w:pPrChange w:id="804" w:author="Maria Myslina" w:date="2019-06-04T15:02:00Z">
          <w:pPr>
            <w:ind w:right="-5"/>
          </w:pPr>
        </w:pPrChange>
      </w:pPr>
      <w:r w:rsidRPr="004A1823">
        <w:rPr>
          <w:rFonts w:cs="Times New Roman"/>
          <w:noProof/>
        </w:rPr>
        <w:drawing>
          <wp:inline distT="0" distB="0" distL="0" distR="0" wp14:anchorId="704C22B6" wp14:editId="0612A30C">
            <wp:extent cx="4600575" cy="3578771"/>
            <wp:effectExtent l="0" t="0" r="0" b="3175"/>
            <wp:docPr id="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a:picLocks noChangeAspect="1" noChangeArrowheads="1"/>
                    </pic:cNvPicPr>
                  </pic:nvPicPr>
                  <pic:blipFill>
                    <a:blip r:embed="rId103"/>
                    <a:srcRect l="992" t="1053"/>
                    <a:stretch>
                      <a:fillRect/>
                    </a:stretch>
                  </pic:blipFill>
                  <pic:spPr bwMode="auto">
                    <a:xfrm>
                      <a:off x="0" y="0"/>
                      <a:ext cx="4607747" cy="3584350"/>
                    </a:xfrm>
                    <a:prstGeom prst="rect">
                      <a:avLst/>
                    </a:prstGeom>
                  </pic:spPr>
                </pic:pic>
              </a:graphicData>
            </a:graphic>
          </wp:inline>
        </w:drawing>
      </w:r>
    </w:p>
    <w:p w14:paraId="7D6BFF57" w14:textId="568C7C66" w:rsidR="00A51E19" w:rsidRPr="003B7399" w:rsidDel="003B7399" w:rsidRDefault="00A51E19" w:rsidP="003B7399">
      <w:pPr>
        <w:rPr>
          <w:del w:id="805" w:author="Maria Myslina" w:date="2019-06-04T15:02:00Z"/>
          <w:rFonts w:cs="Times New Roman"/>
          <w:lang w:val="en-US"/>
        </w:rPr>
      </w:pPr>
      <w:r w:rsidRPr="004A1823">
        <w:rPr>
          <w:rFonts w:cs="Times New Roman"/>
          <w:lang w:val="en-US"/>
        </w:rPr>
        <w:t>To finally refuse the idea of studying t</w:t>
      </w:r>
      <w:r w:rsidRPr="003B7399">
        <w:rPr>
          <w:rFonts w:cs="Times New Roman"/>
          <w:lang w:val="en-US"/>
        </w:rPr>
        <w:t>he dependency of the speech rate on age and gender, it is necessary to visualize</w:t>
      </w:r>
      <w:r w:rsidR="00A24396" w:rsidRPr="003B7399">
        <w:rPr>
          <w:rFonts w:cs="Times New Roman"/>
          <w:lang w:val="en-US"/>
        </w:rPr>
        <w:t xml:space="preserve"> it. </w:t>
      </w:r>
      <w:del w:id="806" w:author="Maria Myslina" w:date="2019-06-04T14:37:00Z">
        <w:r w:rsidRPr="003B7399" w:rsidDel="003B7399">
          <w:rPr>
            <w:rFonts w:cs="Times New Roman"/>
            <w:lang w:val="en-US"/>
          </w:rPr>
          <w:delText xml:space="preserve">Plot </w:delText>
        </w:r>
      </w:del>
      <w:ins w:id="807" w:author="Maria Myslina" w:date="2019-06-04T14:38:00Z">
        <w:r w:rsidR="003B7399">
          <w:rPr>
            <w:rFonts w:cs="Times New Roman"/>
            <w:lang w:val="en-US"/>
          </w:rPr>
          <w:t>Plot </w:t>
        </w:r>
      </w:ins>
      <w:del w:id="808" w:author="Maria Myslina" w:date="2019-06-04T16:41:00Z">
        <w:r w:rsidRPr="003B7399" w:rsidDel="00D124A8">
          <w:rPr>
            <w:rFonts w:cs="Times New Roman"/>
            <w:lang w:val="en-US"/>
          </w:rPr>
          <w:delText>N</w:delText>
        </w:r>
      </w:del>
      <w:ins w:id="809" w:author="Maria Myslina" w:date="2019-06-04T16:43:00Z">
        <w:r w:rsidR="00D36E95">
          <w:rPr>
            <w:rFonts w:cs="Times New Roman"/>
            <w:lang w:val="en-US"/>
          </w:rPr>
          <w:t>8</w:t>
        </w:r>
      </w:ins>
      <w:r w:rsidRPr="003B7399">
        <w:rPr>
          <w:rFonts w:cs="Times New Roman"/>
          <w:lang w:val="en-US"/>
        </w:rPr>
        <w:t xml:space="preserve"> represents the distribution of speech rate by gender</w:t>
      </w:r>
      <w:r w:rsidR="00A24396" w:rsidRPr="003B7399">
        <w:rPr>
          <w:rFonts w:cs="Times New Roman"/>
          <w:lang w:val="en-US"/>
        </w:rPr>
        <w:t xml:space="preserve">, and </w:t>
      </w:r>
      <w:del w:id="810" w:author="Maria Myslina" w:date="2019-06-04T14:37:00Z">
        <w:r w:rsidR="00A24396" w:rsidRPr="003B7399" w:rsidDel="003B7399">
          <w:rPr>
            <w:rFonts w:cs="Times New Roman"/>
            <w:lang w:val="en-US"/>
          </w:rPr>
          <w:delText xml:space="preserve">Plot </w:delText>
        </w:r>
      </w:del>
      <w:ins w:id="811" w:author="Maria Myslina" w:date="2019-06-04T14:38:00Z">
        <w:r w:rsidR="003B7399">
          <w:rPr>
            <w:rFonts w:cs="Times New Roman"/>
            <w:lang w:val="en-US"/>
          </w:rPr>
          <w:t>Plot </w:t>
        </w:r>
      </w:ins>
      <w:del w:id="812" w:author="Maria Myslina" w:date="2019-06-04T16:41:00Z">
        <w:r w:rsidR="00A24396" w:rsidRPr="003B7399" w:rsidDel="00D124A8">
          <w:rPr>
            <w:rFonts w:cs="Times New Roman"/>
            <w:lang w:val="en-US"/>
          </w:rPr>
          <w:delText>N</w:delText>
        </w:r>
      </w:del>
      <w:ins w:id="813" w:author="Maria Myslina" w:date="2019-06-04T16:43:00Z">
        <w:r w:rsidR="00D36E95">
          <w:rPr>
            <w:rFonts w:cs="Times New Roman"/>
            <w:lang w:val="en-US"/>
          </w:rPr>
          <w:t>9</w:t>
        </w:r>
      </w:ins>
      <w:r w:rsidR="00A24396" w:rsidRPr="003B7399">
        <w:rPr>
          <w:rFonts w:cs="Times New Roman"/>
          <w:lang w:val="en-US"/>
        </w:rPr>
        <w:t xml:space="preserve"> represents the dependence of speech rate on age.</w:t>
      </w:r>
    </w:p>
    <w:p w14:paraId="03876CF7" w14:textId="77777777" w:rsidR="00A51E19" w:rsidRPr="003B7399" w:rsidRDefault="00A51E19" w:rsidP="003B7399">
      <w:pPr>
        <w:rPr>
          <w:rFonts w:eastAsia="Times New Roman" w:cs="Times New Roman"/>
          <w:lang w:val="en-US"/>
        </w:rPr>
        <w:pPrChange w:id="814" w:author="Maria Myslina" w:date="2019-06-04T15:02:00Z">
          <w:pPr>
            <w:ind w:right="-5" w:firstLine="0"/>
          </w:pPr>
        </w:pPrChange>
      </w:pPr>
    </w:p>
    <w:p w14:paraId="1A31FAE0" w14:textId="4FAFC3C9" w:rsidR="003B7399" w:rsidRPr="003B7399" w:rsidRDefault="001732C5" w:rsidP="003B7399">
      <w:pPr>
        <w:pStyle w:val="af6"/>
        <w:rPr>
          <w:ins w:id="815" w:author="Maria Myslina" w:date="2019-06-04T15:02:00Z"/>
        </w:rPr>
        <w:pPrChange w:id="816" w:author="Maria Myslina" w:date="2019-06-04T15:02:00Z">
          <w:pPr>
            <w:pStyle w:val="af6"/>
            <w:jc w:val="center"/>
          </w:pPr>
        </w:pPrChange>
      </w:pPr>
      <w:del w:id="817" w:author="Maria Myslina" w:date="2019-06-04T14:37:00Z">
        <w:r w:rsidRPr="003B7399" w:rsidDel="003B7399">
          <w:delText xml:space="preserve">Plot </w:delText>
        </w:r>
      </w:del>
      <w:ins w:id="818" w:author="Maria Myslina" w:date="2019-06-04T14:38:00Z">
        <w:r w:rsidR="003B7399" w:rsidRPr="003B7399">
          <w:t>Plot </w:t>
        </w:r>
      </w:ins>
      <w:del w:id="819" w:author="Maria Myslina" w:date="2019-06-04T16:41:00Z">
        <w:r w:rsidRPr="003B7399" w:rsidDel="00D124A8">
          <w:delText>N</w:delText>
        </w:r>
      </w:del>
      <w:ins w:id="820" w:author="Maria Myslina" w:date="2019-06-04T16:43:00Z">
        <w:r w:rsidR="00D36E95">
          <w:t>8</w:t>
        </w:r>
      </w:ins>
      <w:r w:rsidRPr="003B7399">
        <w:t>. Distribution of speech rate by gender.</w:t>
      </w:r>
      <w:del w:id="821" w:author="Maria Myslina" w:date="2019-06-04T15:02:00Z">
        <w:r w:rsidRPr="003B7399" w:rsidDel="003B7399">
          <w:br/>
        </w:r>
      </w:del>
    </w:p>
    <w:p w14:paraId="2B45F5E8" w14:textId="4DFA6643" w:rsidR="00D74124" w:rsidRPr="004A1823" w:rsidRDefault="001732C5" w:rsidP="003B7399">
      <w:pPr>
        <w:pStyle w:val="af6"/>
        <w:jc w:val="center"/>
        <w:pPrChange w:id="822" w:author="Maria Myslina" w:date="2019-06-04T15:02:00Z">
          <w:pPr>
            <w:ind w:right="-5" w:firstLine="0"/>
          </w:pPr>
        </w:pPrChange>
      </w:pPr>
      <w:commentRangeStart w:id="823"/>
      <w:r w:rsidRPr="004A1823">
        <w:rPr>
          <w:noProof/>
        </w:rPr>
        <w:drawing>
          <wp:inline distT="0" distB="0" distL="0" distR="0" wp14:anchorId="0969FEC5" wp14:editId="1BE41CC5">
            <wp:extent cx="3867150" cy="2704584"/>
            <wp:effectExtent l="0" t="0" r="0" b="635"/>
            <wp:docPr id="1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pic:cNvPicPr>
                      <a:picLocks noChangeAspect="1" noChangeArrowheads="1"/>
                    </pic:cNvPicPr>
                  </pic:nvPicPr>
                  <pic:blipFill>
                    <a:blip r:embed="rId104"/>
                    <a:stretch>
                      <a:fillRect/>
                    </a:stretch>
                  </pic:blipFill>
                  <pic:spPr bwMode="auto">
                    <a:xfrm>
                      <a:off x="0" y="0"/>
                      <a:ext cx="3867150" cy="2704584"/>
                    </a:xfrm>
                    <a:prstGeom prst="rect">
                      <a:avLst/>
                    </a:prstGeom>
                  </pic:spPr>
                </pic:pic>
              </a:graphicData>
            </a:graphic>
          </wp:inline>
        </w:drawing>
      </w:r>
    </w:p>
    <w:p w14:paraId="750837CE" w14:textId="59CC44D0" w:rsidR="00D74124" w:rsidRPr="003B7399" w:rsidDel="003B7399" w:rsidRDefault="00D74124" w:rsidP="003B7399">
      <w:pPr>
        <w:pStyle w:val="af6"/>
        <w:rPr>
          <w:del w:id="824" w:author="Maria Myslina" w:date="2019-06-04T15:03:00Z"/>
        </w:rPr>
        <w:pPrChange w:id="825" w:author="Maria Myslina" w:date="2019-06-04T15:03:00Z">
          <w:pPr>
            <w:ind w:right="-5" w:firstLine="0"/>
          </w:pPr>
        </w:pPrChange>
      </w:pPr>
    </w:p>
    <w:p w14:paraId="263DD48D" w14:textId="3ED38667" w:rsidR="003B7399" w:rsidRDefault="00A51E19" w:rsidP="003B7399">
      <w:pPr>
        <w:pStyle w:val="af6"/>
        <w:rPr>
          <w:ins w:id="826" w:author="Maria Myslina" w:date="2019-06-04T15:03:00Z"/>
        </w:rPr>
      </w:pPr>
      <w:del w:id="827" w:author="Maria Myslina" w:date="2019-06-04T14:37:00Z">
        <w:r w:rsidRPr="004A1823" w:rsidDel="003B7399">
          <w:delText xml:space="preserve">Plot </w:delText>
        </w:r>
      </w:del>
      <w:ins w:id="828" w:author="Maria Myslina" w:date="2019-06-04T14:38:00Z">
        <w:r w:rsidR="003B7399">
          <w:t>Plot </w:t>
        </w:r>
      </w:ins>
      <w:del w:id="829" w:author="Maria Myslina" w:date="2019-06-04T16:41:00Z">
        <w:r w:rsidRPr="004A1823" w:rsidDel="00D124A8">
          <w:delText>N</w:delText>
        </w:r>
      </w:del>
      <w:ins w:id="830" w:author="Maria Myslina" w:date="2019-06-04T16:43:00Z">
        <w:r w:rsidR="00D36E95">
          <w:t>9</w:t>
        </w:r>
      </w:ins>
      <w:r w:rsidRPr="004A1823">
        <w:t xml:space="preserve">. Dependence of speech rate on </w:t>
      </w:r>
      <w:commentRangeStart w:id="831"/>
      <w:r w:rsidRPr="004A1823">
        <w:t>AGE</w:t>
      </w:r>
      <w:commentRangeEnd w:id="831"/>
      <w:r w:rsidRPr="004A1823">
        <w:commentReference w:id="831"/>
      </w:r>
      <w:r w:rsidRPr="004A1823">
        <w:t>.</w:t>
      </w:r>
    </w:p>
    <w:p w14:paraId="08939C80" w14:textId="62C47809" w:rsidR="00A51E19" w:rsidRPr="004A1823" w:rsidRDefault="00A51E19" w:rsidP="003B7399">
      <w:pPr>
        <w:pStyle w:val="af6"/>
        <w:jc w:val="center"/>
        <w:pPrChange w:id="832" w:author="Maria Myslina" w:date="2019-06-04T15:04:00Z">
          <w:pPr>
            <w:ind w:firstLine="0"/>
          </w:pPr>
        </w:pPrChange>
      </w:pPr>
      <w:r w:rsidRPr="004A1823">
        <w:rPr>
          <w:noProof/>
        </w:rPr>
        <w:drawing>
          <wp:inline distT="0" distB="0" distL="0" distR="0" wp14:anchorId="21E78A3B" wp14:editId="4AAEC7F5">
            <wp:extent cx="4676775" cy="3238500"/>
            <wp:effectExtent l="0" t="0" r="0" b="0"/>
            <wp:docPr id="3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a:picLocks noChangeAspect="1" noChangeArrowheads="1"/>
                    </pic:cNvPicPr>
                  </pic:nvPicPr>
                  <pic:blipFill>
                    <a:blip r:embed="rId105"/>
                    <a:stretch>
                      <a:fillRect/>
                    </a:stretch>
                  </pic:blipFill>
                  <pic:spPr bwMode="auto">
                    <a:xfrm>
                      <a:off x="0" y="0"/>
                      <a:ext cx="4676775" cy="3238500"/>
                    </a:xfrm>
                    <a:prstGeom prst="rect">
                      <a:avLst/>
                    </a:prstGeom>
                  </pic:spPr>
                </pic:pic>
              </a:graphicData>
            </a:graphic>
          </wp:inline>
        </w:drawing>
      </w:r>
    </w:p>
    <w:p w14:paraId="11C45284" w14:textId="67834E79" w:rsidR="00A24396" w:rsidRPr="004A1823" w:rsidDel="003B7399" w:rsidRDefault="00A24396" w:rsidP="003B7399">
      <w:pPr>
        <w:ind w:firstLine="567"/>
        <w:rPr>
          <w:del w:id="833" w:author="Maria Myslina" w:date="2019-06-04T14:39:00Z"/>
          <w:rFonts w:cs="Times New Roman"/>
          <w:lang w:val="en-US"/>
        </w:rPr>
        <w:pPrChange w:id="834" w:author="Maria Myslina" w:date="2019-06-04T15:04:00Z">
          <w:pPr>
            <w:ind w:firstLine="567"/>
          </w:pPr>
        </w:pPrChange>
      </w:pPr>
      <w:r w:rsidRPr="004A1823">
        <w:rPr>
          <w:rFonts w:cs="Times New Roman"/>
          <w:lang w:val="en-US"/>
        </w:rPr>
        <w:t xml:space="preserve">As can be seen from the </w:t>
      </w:r>
      <w:del w:id="835" w:author="Maria Myslina" w:date="2019-06-04T14:37:00Z">
        <w:r w:rsidRPr="004A1823" w:rsidDel="003B7399">
          <w:rPr>
            <w:rFonts w:cs="Times New Roman"/>
            <w:lang w:val="en-US"/>
          </w:rPr>
          <w:delText xml:space="preserve">Plot </w:delText>
        </w:r>
      </w:del>
      <w:ins w:id="836" w:author="Maria Myslina" w:date="2019-06-04T14:38:00Z">
        <w:r w:rsidR="003B7399">
          <w:rPr>
            <w:rFonts w:cs="Times New Roman"/>
            <w:lang w:val="en-US"/>
          </w:rPr>
          <w:t>Plot </w:t>
        </w:r>
      </w:ins>
      <w:del w:id="837" w:author="Maria Myslina" w:date="2019-06-04T16:43:00Z">
        <w:r w:rsidRPr="004A1823" w:rsidDel="00D36E95">
          <w:rPr>
            <w:rFonts w:cs="Times New Roman"/>
            <w:lang w:val="en-US"/>
          </w:rPr>
          <w:delText>N</w:delText>
        </w:r>
      </w:del>
      <w:ins w:id="838" w:author="Maria Myslina" w:date="2019-06-04T16:44:00Z">
        <w:r w:rsidR="00D36E95">
          <w:rPr>
            <w:rFonts w:cs="Times New Roman"/>
            <w:lang w:val="en-US"/>
          </w:rPr>
          <w:t>8</w:t>
        </w:r>
      </w:ins>
      <w:r w:rsidRPr="004A1823">
        <w:rPr>
          <w:rFonts w:cs="Times New Roman"/>
          <w:lang w:val="en-US"/>
        </w:rPr>
        <w:t xml:space="preserve">, the distribution of speech rate has almost no difference between the two gender groups: their density plots are nearly identical. </w:t>
      </w:r>
      <w:del w:id="839" w:author="Maria Myslina" w:date="2019-06-04T16:58:00Z">
        <w:r w:rsidRPr="004A1823" w:rsidDel="009D2D5C">
          <w:rPr>
            <w:rFonts w:cs="Times New Roman"/>
            <w:lang w:val="en-US"/>
          </w:rPr>
          <w:delText xml:space="preserve">The </w:delText>
        </w:r>
      </w:del>
      <w:del w:id="840" w:author="Maria Myslina" w:date="2019-06-04T14:37:00Z">
        <w:r w:rsidRPr="004A1823" w:rsidDel="003B7399">
          <w:rPr>
            <w:rFonts w:cs="Times New Roman"/>
            <w:lang w:val="en-US"/>
          </w:rPr>
          <w:delText xml:space="preserve">Plot </w:delText>
        </w:r>
      </w:del>
      <w:ins w:id="841" w:author="Maria Myslina" w:date="2019-06-04T14:38:00Z">
        <w:r w:rsidR="003B7399">
          <w:rPr>
            <w:rFonts w:cs="Times New Roman"/>
            <w:lang w:val="en-US"/>
          </w:rPr>
          <w:t>Plot </w:t>
        </w:r>
      </w:ins>
      <w:del w:id="842" w:author="Maria Myslina" w:date="2019-06-04T16:44:00Z">
        <w:r w:rsidRPr="004A1823" w:rsidDel="00D36E95">
          <w:rPr>
            <w:rFonts w:cs="Times New Roman"/>
            <w:lang w:val="en-US"/>
          </w:rPr>
          <w:delText>N</w:delText>
        </w:r>
      </w:del>
      <w:ins w:id="843" w:author="Maria Myslina" w:date="2019-06-04T16:44:00Z">
        <w:r w:rsidR="00D36E95">
          <w:rPr>
            <w:rFonts w:cs="Times New Roman"/>
            <w:lang w:val="en-US"/>
          </w:rPr>
          <w:t>9</w:t>
        </w:r>
      </w:ins>
      <w:r w:rsidRPr="004A1823">
        <w:rPr>
          <w:rFonts w:cs="Times New Roman"/>
          <w:lang w:val="en-US"/>
        </w:rPr>
        <w:t xml:space="preserve"> also do</w:t>
      </w:r>
      <w:ins w:id="844" w:author="Maria Myslina" w:date="2019-06-04T16:58:00Z">
        <w:r w:rsidR="009D2D5C">
          <w:rPr>
            <w:rFonts w:cs="Times New Roman"/>
            <w:lang w:val="en-US"/>
          </w:rPr>
          <w:t>es</w:t>
        </w:r>
      </w:ins>
      <w:r w:rsidRPr="004A1823">
        <w:rPr>
          <w:rFonts w:cs="Times New Roman"/>
          <w:lang w:val="en-US"/>
        </w:rPr>
        <w:t xml:space="preserve"> not provide any evidence for </w:t>
      </w:r>
      <w:r w:rsidR="00C42B31" w:rsidRPr="004A1823">
        <w:rPr>
          <w:rFonts w:cs="Times New Roman"/>
          <w:lang w:val="en-US"/>
        </w:rPr>
        <w:t xml:space="preserve">out-of-level </w:t>
      </w:r>
      <w:r w:rsidRPr="004A1823">
        <w:rPr>
          <w:rFonts w:cs="Times New Roman"/>
          <w:lang w:val="en-US"/>
        </w:rPr>
        <w:t>linear dependency between the age and the speech rate</w:t>
      </w:r>
      <w:r w:rsidR="00C42B31" w:rsidRPr="004A1823">
        <w:rPr>
          <w:rFonts w:cs="Times New Roman"/>
          <w:lang w:val="en-US"/>
        </w:rPr>
        <w:t xml:space="preserve">, which means, that the change in age does not induce any change in speech rate. Hence, the usage of age and gender as </w:t>
      </w:r>
      <w:ins w:id="845" w:author="Maria Myslina" w:date="2019-06-04T16:58:00Z">
        <w:r w:rsidR="009D2D5C">
          <w:rPr>
            <w:rFonts w:cs="Times New Roman"/>
            <w:lang w:val="en-US"/>
          </w:rPr>
          <w:t xml:space="preserve">the </w:t>
        </w:r>
      </w:ins>
      <w:r w:rsidR="00C42B31" w:rsidRPr="004A1823">
        <w:rPr>
          <w:rFonts w:cs="Times New Roman"/>
          <w:lang w:val="en-US"/>
        </w:rPr>
        <w:t>main effects in regression will not provide any satisfactory results.</w:t>
      </w:r>
    </w:p>
    <w:p w14:paraId="68E3CFF4" w14:textId="624E2A9D" w:rsidR="00A51E19" w:rsidRPr="004A1823" w:rsidDel="003B7399" w:rsidRDefault="00A51E19" w:rsidP="003B7399">
      <w:pPr>
        <w:ind w:firstLine="567"/>
        <w:rPr>
          <w:del w:id="846" w:author="Maria Myslina" w:date="2019-06-04T14:39:00Z"/>
          <w:rFonts w:cs="Times New Roman"/>
          <w:lang w:val="en-US"/>
        </w:rPr>
        <w:pPrChange w:id="847" w:author="Maria Myslina" w:date="2019-06-04T15:04:00Z">
          <w:pPr>
            <w:ind w:right="-5" w:firstLine="0"/>
          </w:pPr>
        </w:pPrChange>
      </w:pPr>
    </w:p>
    <w:commentRangeEnd w:id="823"/>
    <w:p w14:paraId="5751D278" w14:textId="77777777" w:rsidR="00D74124" w:rsidRPr="004A1823" w:rsidRDefault="001732C5" w:rsidP="003B7399">
      <w:pPr>
        <w:ind w:right="-5" w:firstLine="567"/>
        <w:rPr>
          <w:rFonts w:cs="Times New Roman"/>
          <w:lang w:val="en-US"/>
        </w:rPr>
        <w:pPrChange w:id="848" w:author="Maria Myslina" w:date="2019-06-04T15:04:00Z">
          <w:pPr>
            <w:ind w:right="-5" w:firstLine="0"/>
          </w:pPr>
        </w:pPrChange>
      </w:pPr>
      <w:r w:rsidRPr="004A1823">
        <w:rPr>
          <w:rFonts w:cs="Times New Roman"/>
        </w:rPr>
        <w:commentReference w:id="823"/>
      </w:r>
    </w:p>
    <w:p w14:paraId="79043083" w14:textId="77777777" w:rsidR="00D74124" w:rsidRPr="004A1823" w:rsidRDefault="001732C5" w:rsidP="004A1823">
      <w:pPr>
        <w:pStyle w:val="2"/>
        <w:rPr>
          <w:lang w:val="en-US"/>
        </w:rPr>
      </w:pPr>
      <w:bookmarkStart w:id="849" w:name="_mtqgq3lgdzf2"/>
      <w:bookmarkStart w:id="850" w:name="_Toc10559766"/>
      <w:bookmarkEnd w:id="849"/>
      <w:r w:rsidRPr="004A1823">
        <w:rPr>
          <w:lang w:val="en-US"/>
        </w:rPr>
        <w:t>3.3. Statistical analysis</w:t>
      </w:r>
      <w:bookmarkEnd w:id="850"/>
    </w:p>
    <w:p w14:paraId="30C61983" w14:textId="77777777" w:rsidR="00D74124" w:rsidRPr="004A1823" w:rsidRDefault="001732C5" w:rsidP="004A1823">
      <w:pPr>
        <w:pStyle w:val="3"/>
        <w:rPr>
          <w:lang w:val="en-US"/>
        </w:rPr>
      </w:pPr>
      <w:bookmarkStart w:id="851" w:name="_8xufw5de8imf"/>
      <w:bookmarkStart w:id="852" w:name="_Toc10559767"/>
      <w:bookmarkEnd w:id="851"/>
      <w:r w:rsidRPr="004A1823">
        <w:rPr>
          <w:lang w:val="en-US"/>
        </w:rPr>
        <w:t>3.3.1. Multilevel Mixed-Effects Models</w:t>
      </w:r>
      <w:bookmarkEnd w:id="852"/>
    </w:p>
    <w:p w14:paraId="3ACD7D3F" w14:textId="01D6108D" w:rsidR="00D74124" w:rsidRPr="004A1823" w:rsidRDefault="001732C5" w:rsidP="004A1823">
      <w:pPr>
        <w:rPr>
          <w:rFonts w:cs="Times New Roman"/>
          <w:lang w:val="en-US"/>
        </w:rPr>
      </w:pPr>
      <w:r w:rsidRPr="004A1823">
        <w:rPr>
          <w:rFonts w:eastAsia="Times New Roman" w:cs="Times New Roman"/>
          <w:lang w:val="en-US"/>
        </w:rPr>
        <w:t xml:space="preserve">All the statistical analysis is performed in the R programming language </w:t>
      </w:r>
      <w:hyperlink r:id="rId106">
        <w:r w:rsidRPr="004A1823">
          <w:rPr>
            <w:rStyle w:val="ListLabel82"/>
            <w:rFonts w:eastAsia="DejaVu Sans"/>
            <w:lang w:val="en-US"/>
          </w:rPr>
          <w:t>(R Core Team, 2019)</w:t>
        </w:r>
      </w:hyperlink>
      <w:r w:rsidRPr="004A1823">
        <w:rPr>
          <w:rFonts w:eastAsia="Times New Roman" w:cs="Times New Roman"/>
          <w:lang w:val="en-US"/>
        </w:rPr>
        <w:t xml:space="preserve">. The link to the programming code may be found in Appendix </w:t>
      </w:r>
      <w:del w:id="853" w:author="Maria Myslina" w:date="2019-06-04T16:37:00Z">
        <w:r w:rsidRPr="004A1823" w:rsidDel="00D124A8">
          <w:rPr>
            <w:rFonts w:eastAsia="Times New Roman" w:cs="Times New Roman"/>
            <w:lang w:val="en-US"/>
          </w:rPr>
          <w:delText>N</w:delText>
        </w:r>
      </w:del>
      <w:ins w:id="854" w:author="Maria Myslina" w:date="2019-06-04T16:37:00Z">
        <w:r w:rsidR="00D124A8">
          <w:rPr>
            <w:rFonts w:eastAsia="Times New Roman" w:cs="Times New Roman"/>
            <w:lang w:val="en-US"/>
          </w:rPr>
          <w:t>1</w:t>
        </w:r>
      </w:ins>
      <w:r w:rsidRPr="004A1823">
        <w:rPr>
          <w:rFonts w:eastAsia="Times New Roman" w:cs="Times New Roman"/>
          <w:lang w:val="en-US"/>
        </w:rPr>
        <w:t>.</w:t>
      </w:r>
    </w:p>
    <w:p w14:paraId="784ABEBD" w14:textId="35FFCDF0" w:rsidR="00D74124" w:rsidRPr="004A1823" w:rsidRDefault="001732C5" w:rsidP="004A1823">
      <w:pPr>
        <w:rPr>
          <w:rFonts w:cs="Times New Roman"/>
          <w:lang w:val="en-US"/>
        </w:rPr>
      </w:pPr>
      <w:r w:rsidRPr="004A1823">
        <w:rPr>
          <w:rFonts w:eastAsia="Times New Roman" w:cs="Times New Roman"/>
          <w:lang w:val="en-US"/>
        </w:rPr>
        <w:t xml:space="preserve">For the analysis purposes of this work, I use Multilevel Mixed-Effects Models </w:t>
      </w:r>
      <w:hyperlink r:id="rId107">
        <w:r w:rsidRPr="004A1823">
          <w:rPr>
            <w:rStyle w:val="ListLabel82"/>
            <w:rFonts w:eastAsia="DejaVu Sans"/>
            <w:lang w:val="en-US"/>
          </w:rPr>
          <w:t>(Bryk &amp; Raudenbush, 1988)</w:t>
        </w:r>
      </w:hyperlink>
      <w:r w:rsidRPr="004A1823">
        <w:rPr>
          <w:rFonts w:eastAsia="Times New Roman" w:cs="Times New Roman"/>
          <w:lang w:val="en-US"/>
        </w:rPr>
        <w:t xml:space="preserve">. These models allow taking into account complex interactions of the studied variables on more </w:t>
      </w:r>
      <w:r w:rsidR="0047302F" w:rsidRPr="004A1823">
        <w:rPr>
          <w:rFonts w:eastAsia="Times New Roman" w:cs="Times New Roman"/>
          <w:lang w:val="en-US"/>
        </w:rPr>
        <w:t>than</w:t>
      </w:r>
      <w:r w:rsidRPr="004A1823">
        <w:rPr>
          <w:rFonts w:eastAsia="Times New Roman" w:cs="Times New Roman"/>
          <w:lang w:val="en-US"/>
        </w:rPr>
        <w:t xml:space="preserve"> one level (that is why ‘multilevel’). </w:t>
      </w:r>
      <w:r w:rsidRPr="004A1823">
        <w:rPr>
          <w:rFonts w:cs="Times New Roman"/>
          <w:lang w:val="en-US"/>
        </w:rPr>
        <w:t xml:space="preserve">Using them, </w:t>
      </w:r>
      <w:r w:rsidRPr="004A1823">
        <w:rPr>
          <w:rFonts w:eastAsia="Times New Roman" w:cs="Times New Roman"/>
          <w:lang w:val="en-US"/>
        </w:rPr>
        <w:t xml:space="preserve">it is possible to model nested data: </w:t>
      </w:r>
      <w:r w:rsidRPr="004A1823">
        <w:rPr>
          <w:rFonts w:cs="Times New Roman"/>
          <w:lang w:val="en-US"/>
        </w:rPr>
        <w:t xml:space="preserve">the data, in which values of some independent variable group within </w:t>
      </w:r>
      <w:r w:rsidR="00116962" w:rsidRPr="004A1823">
        <w:rPr>
          <w:rFonts w:cs="Times New Roman"/>
          <w:lang w:val="en-US"/>
        </w:rPr>
        <w:t>an</w:t>
      </w:r>
      <w:r w:rsidRPr="004A1823">
        <w:rPr>
          <w:rFonts w:cs="Times New Roman"/>
          <w:lang w:val="en-US"/>
        </w:rPr>
        <w:t xml:space="preserve">other independent variable, and to </w:t>
      </w:r>
      <w:r w:rsidR="0047302F" w:rsidRPr="004A1823">
        <w:rPr>
          <w:rFonts w:cs="Times New Roman"/>
          <w:lang w:val="en-US"/>
        </w:rPr>
        <w:t>consider</w:t>
      </w:r>
      <w:r w:rsidRPr="004A1823">
        <w:rPr>
          <w:rFonts w:cs="Times New Roman"/>
          <w:lang w:val="en-US"/>
        </w:rPr>
        <w:t xml:space="preserve"> that some parameter may vary differently across these groups. For example, if we study the dependency of GPA of a student on his/her attendance, the </w:t>
      </w:r>
      <w:r w:rsidRPr="004A1823">
        <w:rPr>
          <w:rFonts w:eastAsia="Times New Roman" w:cs="Times New Roman"/>
          <w:lang w:val="en-US"/>
        </w:rPr>
        <w:t>students</w:t>
      </w:r>
      <w:r w:rsidRPr="004A1823">
        <w:rPr>
          <w:rFonts w:cs="Times New Roman"/>
          <w:lang w:val="en-US"/>
        </w:rPr>
        <w:t xml:space="preserve"> will</w:t>
      </w:r>
      <w:r w:rsidRPr="004A1823">
        <w:rPr>
          <w:rFonts w:eastAsia="Times New Roman" w:cs="Times New Roman"/>
          <w:lang w:val="en-US"/>
        </w:rPr>
        <w:t xml:space="preserve"> be nested in classes, nested in schools. The ‘mixed-effects’ part of the name comes from the </w:t>
      </w:r>
      <w:r w:rsidRPr="004A1823">
        <w:rPr>
          <w:rFonts w:eastAsia="Times New Roman" w:cs="Times New Roman"/>
          <w:lang w:val="en-US"/>
        </w:rPr>
        <w:lastRenderedPageBreak/>
        <w:t xml:space="preserve">possibility to study two types of variables (which are called ‘effects’ in this paradigm) using these models: population- and group-level (these two groups are often called ‘fixed’ and ‘random’ in the literature, but since these terms are not used unambiguously, I avoid them in this work </w:t>
      </w:r>
      <w:hyperlink r:id="rId108">
        <w:r w:rsidRPr="004A1823">
          <w:rPr>
            <w:rStyle w:val="ListLabel82"/>
            <w:rFonts w:eastAsia="DejaVu Sans"/>
            <w:lang w:val="en-US"/>
          </w:rPr>
          <w:t>(Gelman &amp; Hill, 2006)</w:t>
        </w:r>
      </w:hyperlink>
      <w:r w:rsidRPr="004A1823">
        <w:rPr>
          <w:rFonts w:eastAsia="Times New Roman" w:cs="Times New Roman"/>
          <w:lang w:val="en-US"/>
        </w:rPr>
        <w:t xml:space="preserve">). The population-level effects are those independent variables, which are usually intentionally set and controlled in experiments, and group-level are those, which influence cannot be </w:t>
      </w:r>
      <w:r w:rsidR="0047302F" w:rsidRPr="004A1823">
        <w:rPr>
          <w:rFonts w:eastAsia="Times New Roman" w:cs="Times New Roman"/>
          <w:lang w:val="en-US"/>
        </w:rPr>
        <w:t>controlled,</w:t>
      </w:r>
      <w:r w:rsidRPr="004A1823">
        <w:rPr>
          <w:rFonts w:eastAsia="Times New Roman" w:cs="Times New Roman"/>
          <w:lang w:val="en-US"/>
        </w:rPr>
        <w:t xml:space="preserve"> and which values do not represent all possible levels of the factor in population.</w:t>
      </w:r>
    </w:p>
    <w:p w14:paraId="6684453B" w14:textId="318C48FB" w:rsidR="00D74124" w:rsidRPr="004A1823" w:rsidRDefault="001732C5" w:rsidP="004A1823">
      <w:pPr>
        <w:rPr>
          <w:rFonts w:cs="Times New Roman"/>
          <w:lang w:val="en-US"/>
        </w:rPr>
      </w:pPr>
      <w:r w:rsidRPr="004A1823">
        <w:rPr>
          <w:rFonts w:eastAsia="Times New Roman" w:cs="Times New Roman"/>
          <w:lang w:val="en-US"/>
        </w:rPr>
        <w:t xml:space="preserve">The main difference between the population- and the group-level effect is that the </w:t>
      </w:r>
      <w:r w:rsidR="0047302F" w:rsidRPr="004A1823">
        <w:rPr>
          <w:rFonts w:eastAsia="Times New Roman" w:cs="Times New Roman"/>
          <w:lang w:val="en-US"/>
        </w:rPr>
        <w:t>latter</w:t>
      </w:r>
      <w:r w:rsidRPr="004A1823">
        <w:rPr>
          <w:rFonts w:eastAsia="Times New Roman" w:cs="Times New Roman"/>
          <w:lang w:val="en-US"/>
        </w:rPr>
        <w:t xml:space="preserve"> is estimated using partial pooling, while the former is not. It means that in the situation of a small number of representatives of some group of a group-level factor, an estimate of this level will be partially based on the data from other levels. This allows avoiding two desperate measures: a complete pooling of all levels, which masks group-level effects and a separate estimation, which may turn out to provide low-quality estimations for underrepresented levels </w:t>
      </w:r>
      <w:hyperlink r:id="rId109">
        <w:r w:rsidRPr="004A1823">
          <w:rPr>
            <w:rStyle w:val="ListLabel82"/>
            <w:rFonts w:eastAsia="DejaVu Sans"/>
            <w:lang w:val="en-US"/>
          </w:rPr>
          <w:t>(Paul (https://stats.stackexchange.com/users/11646/paul), 2017)</w:t>
        </w:r>
      </w:hyperlink>
      <w:r w:rsidRPr="004A1823">
        <w:rPr>
          <w:rFonts w:eastAsia="Times New Roman" w:cs="Times New Roman"/>
          <w:lang w:val="en-US"/>
        </w:rPr>
        <w:t>.</w:t>
      </w:r>
    </w:p>
    <w:p w14:paraId="7B60C9E9" w14:textId="77777777" w:rsidR="00D74124" w:rsidRPr="004A1823" w:rsidRDefault="001732C5" w:rsidP="004A1823">
      <w:pPr>
        <w:rPr>
          <w:rFonts w:eastAsia="Times New Roman" w:cs="Times New Roman"/>
          <w:lang w:val="en-US"/>
        </w:rPr>
      </w:pPr>
      <w:r w:rsidRPr="004A1823">
        <w:rPr>
          <w:rFonts w:eastAsia="Times New Roman" w:cs="Times New Roman"/>
          <w:lang w:val="en-US"/>
        </w:rPr>
        <w:t>This way of estimation leads to the fact, that group-level effects have an associated variance, while population-level ones do not. As a result, group-level effects estimate not only the population mean but also variance, while population-level estimate a single parameter: population mean. The other important outcome is that partial pooling makes group-level parameters shrink towards the population mean, which helps to avoid overestimation of outliers and thus makes the regression more robust. Mathematical formulas of simple linear regression and Mixed-Effects linear regression are the following:</w:t>
      </w:r>
    </w:p>
    <w:p w14:paraId="4B2EFBE9" w14:textId="77777777" w:rsidR="00D74124" w:rsidRPr="004A1823" w:rsidRDefault="001732C5" w:rsidP="004A1823">
      <w:pPr>
        <w:rPr>
          <w:rFonts w:eastAsia="Times New Roman" w:cs="Times New Roman"/>
          <w:lang w:val="en-US"/>
        </w:rPr>
      </w:pPr>
      <m:oMath>
        <m:r>
          <w:rPr>
            <w:rFonts w:ascii="Cambria Math" w:hAnsi="Cambria Math" w:cs="Times New Roman"/>
          </w:rPr>
          <m:t>y</m:t>
        </m:r>
        <m:r>
          <w:rPr>
            <w:rFonts w:ascii="Cambria Math" w:hAnsi="Cambria Math" w:cs="Times New Roman"/>
            <w:lang w:val="en-US"/>
          </w:rPr>
          <m:t>=</m:t>
        </m:r>
        <m:r>
          <w:rPr>
            <w:rFonts w:ascii="Cambria Math" w:hAnsi="Cambria Math" w:cs="Times New Roman"/>
          </w:rPr>
          <m:t>Xβ</m:t>
        </m:r>
        <m:r>
          <w:rPr>
            <w:rFonts w:ascii="Cambria Math" w:hAnsi="Cambria Math" w:cs="Times New Roman"/>
            <w:lang w:val="en-US"/>
          </w:rPr>
          <m:t>+</m:t>
        </m:r>
        <m:r>
          <w:rPr>
            <w:rFonts w:ascii="Cambria Math" w:hAnsi="Cambria Math" w:cs="Times New Roman"/>
          </w:rPr>
          <m:t>ε</m:t>
        </m:r>
      </m:oMath>
      <w:r w:rsidRPr="004A1823">
        <w:rPr>
          <w:rFonts w:eastAsia="Times New Roman" w:cs="Times New Roman"/>
          <w:lang w:val="en-US"/>
        </w:rPr>
        <w:t xml:space="preserve"> (simple linear regression)</w:t>
      </w:r>
    </w:p>
    <w:p w14:paraId="6482F4AE" w14:textId="77777777" w:rsidR="00D74124" w:rsidRPr="004A1823" w:rsidRDefault="001732C5" w:rsidP="004A1823">
      <w:pPr>
        <w:rPr>
          <w:rFonts w:eastAsia="Times New Roman" w:cs="Times New Roman"/>
          <w:lang w:val="en-US"/>
        </w:rPr>
      </w:pPr>
      <m:oMath>
        <m:r>
          <w:rPr>
            <w:rFonts w:ascii="Cambria Math" w:hAnsi="Cambria Math" w:cs="Times New Roman"/>
          </w:rPr>
          <m:t>y</m:t>
        </m:r>
        <m:r>
          <w:rPr>
            <w:rFonts w:ascii="Cambria Math" w:hAnsi="Cambria Math" w:cs="Times New Roman"/>
            <w:lang w:val="en-US"/>
          </w:rPr>
          <m:t>=</m:t>
        </m:r>
        <m:r>
          <w:rPr>
            <w:rFonts w:ascii="Cambria Math" w:hAnsi="Cambria Math" w:cs="Times New Roman"/>
          </w:rPr>
          <m:t>Xβ</m:t>
        </m:r>
        <m:r>
          <w:rPr>
            <w:rFonts w:ascii="Cambria Math" w:hAnsi="Cambria Math" w:cs="Times New Roman"/>
            <w:lang w:val="en-US"/>
          </w:rPr>
          <m:t>+</m:t>
        </m:r>
        <m:r>
          <w:rPr>
            <w:rFonts w:ascii="Cambria Math" w:hAnsi="Cambria Math" w:cs="Times New Roman"/>
          </w:rPr>
          <m:t>Zγ</m:t>
        </m:r>
        <m:r>
          <w:rPr>
            <w:rFonts w:ascii="Cambria Math" w:hAnsi="Cambria Math" w:cs="Times New Roman"/>
            <w:lang w:val="en-US"/>
          </w:rPr>
          <m:t>+</m:t>
        </m:r>
        <m:r>
          <w:rPr>
            <w:rFonts w:ascii="Cambria Math" w:hAnsi="Cambria Math" w:cs="Times New Roman"/>
          </w:rPr>
          <m:t>ε</m:t>
        </m:r>
      </m:oMath>
      <w:r w:rsidRPr="004A1823">
        <w:rPr>
          <w:rFonts w:eastAsia="Times New Roman" w:cs="Times New Roman"/>
          <w:lang w:val="en-US"/>
        </w:rPr>
        <w:t xml:space="preserve"> (Mixed-Effects linear regression),</w:t>
      </w:r>
    </w:p>
    <w:p w14:paraId="0EF1ABA7" w14:textId="34B55419"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where </w:t>
      </w:r>
      <m:oMath>
        <m:r>
          <w:rPr>
            <w:rFonts w:ascii="Cambria Math" w:hAnsi="Cambria Math" w:cs="Times New Roman"/>
          </w:rPr>
          <m:t>y</m:t>
        </m:r>
      </m:oMath>
      <w:r w:rsidRPr="004A1823">
        <w:rPr>
          <w:rFonts w:eastAsia="Times New Roman" w:cs="Times New Roman"/>
          <w:lang w:val="en-US"/>
        </w:rPr>
        <w:t xml:space="preserve"> is </w:t>
      </w:r>
      <w:r w:rsidR="00116962" w:rsidRPr="004A1823">
        <w:rPr>
          <w:rFonts w:eastAsia="Times New Roman" w:cs="Times New Roman"/>
          <w:lang w:val="en-US"/>
        </w:rPr>
        <w:t xml:space="preserve">a </w:t>
      </w:r>
      <w:r w:rsidRPr="004A1823">
        <w:rPr>
          <w:rFonts w:eastAsia="Times New Roman" w:cs="Times New Roman"/>
          <w:lang w:val="en-US"/>
        </w:rPr>
        <w:t xml:space="preserve">dependent </w:t>
      </w:r>
      <w:r w:rsidRPr="004A1823">
        <w:rPr>
          <w:rFonts w:cs="Times New Roman"/>
          <w:lang w:val="en-US"/>
        </w:rPr>
        <w:t>matrix</w:t>
      </w:r>
      <w:r w:rsidRPr="004A1823">
        <w:rPr>
          <w:rFonts w:eastAsia="Times New Roman" w:cs="Times New Roman"/>
          <w:lang w:val="en-US"/>
        </w:rPr>
        <w:t xml:space="preserve">, </w:t>
      </w:r>
      <m:oMath>
        <m:r>
          <w:rPr>
            <w:rFonts w:ascii="Cambria Math" w:hAnsi="Cambria Math" w:cs="Times New Roman"/>
          </w:rPr>
          <m:t>X</m:t>
        </m:r>
        <m:r>
          <w:rPr>
            <w:rFonts w:ascii="Cambria Math" w:hAnsi="Cambria Math" w:cs="Times New Roman"/>
            <w:lang w:val="en-US"/>
          </w:rPr>
          <m:t xml:space="preserve"> </m:t>
        </m:r>
      </m:oMath>
      <w:r w:rsidRPr="004A1823">
        <w:rPr>
          <w:rFonts w:eastAsia="Times New Roman" w:cs="Times New Roman"/>
          <w:lang w:val="en-US"/>
        </w:rPr>
        <w:t xml:space="preserve">is </w:t>
      </w:r>
      <w:r w:rsidR="00116962" w:rsidRPr="004A1823">
        <w:rPr>
          <w:rFonts w:eastAsia="Times New Roman" w:cs="Times New Roman"/>
          <w:lang w:val="en-US"/>
        </w:rPr>
        <w:t xml:space="preserve">an </w:t>
      </w:r>
      <w:r w:rsidRPr="004A1823">
        <w:rPr>
          <w:rFonts w:eastAsia="Times New Roman" w:cs="Times New Roman"/>
          <w:lang w:val="en-US"/>
        </w:rPr>
        <w:t xml:space="preserve">independent </w:t>
      </w:r>
      <w:r w:rsidRPr="004A1823">
        <w:rPr>
          <w:rFonts w:cs="Times New Roman"/>
          <w:lang w:val="en-US"/>
        </w:rPr>
        <w:t>matrix</w:t>
      </w:r>
      <w:r w:rsidRPr="004A1823">
        <w:rPr>
          <w:rFonts w:eastAsia="Times New Roman" w:cs="Times New Roman"/>
          <w:lang w:val="en-US"/>
        </w:rPr>
        <w:t xml:space="preserve">, </w:t>
      </w:r>
      <m:oMath>
        <m:r>
          <w:rPr>
            <w:rFonts w:ascii="Cambria Math" w:hAnsi="Cambria Math" w:cs="Times New Roman"/>
          </w:rPr>
          <m:t>β</m:t>
        </m:r>
        <m:r>
          <w:rPr>
            <w:rFonts w:ascii="Cambria Math" w:hAnsi="Cambria Math" w:cs="Times New Roman"/>
            <w:lang w:val="en-US"/>
          </w:rPr>
          <m:t xml:space="preserve"> </m:t>
        </m:r>
      </m:oMath>
      <w:r w:rsidRPr="004A1823">
        <w:rPr>
          <w:rFonts w:eastAsia="Times New Roman" w:cs="Times New Roman"/>
          <w:lang w:val="en-US"/>
        </w:rPr>
        <w:t xml:space="preserve">is a vector of coefficients that we pick up to better explain </w:t>
      </w:r>
      <m:oMath>
        <m:r>
          <w:rPr>
            <w:rFonts w:ascii="Cambria Math" w:hAnsi="Cambria Math" w:cs="Times New Roman"/>
          </w:rPr>
          <m:t>y</m:t>
        </m:r>
      </m:oMath>
      <w:r w:rsidRPr="004A1823">
        <w:rPr>
          <w:rFonts w:eastAsia="Times New Roman" w:cs="Times New Roman"/>
          <w:lang w:val="en-US"/>
        </w:rPr>
        <w:t xml:space="preserve">(intercept and slope), </w:t>
      </w:r>
      <m:oMath>
        <m:r>
          <w:rPr>
            <w:rFonts w:ascii="Cambria Math" w:hAnsi="Cambria Math" w:cs="Times New Roman"/>
          </w:rPr>
          <m:t>ε</m:t>
        </m:r>
      </m:oMath>
      <w:r w:rsidRPr="004A1823">
        <w:rPr>
          <w:rFonts w:eastAsia="Times New Roman" w:cs="Times New Roman"/>
          <w:lang w:val="en-US"/>
        </w:rPr>
        <w:t xml:space="preserve">is a vector of residuals (part of variance that we unable to explain using model), </w:t>
      </w:r>
      <m:oMath>
        <m:r>
          <w:rPr>
            <w:rFonts w:ascii="Cambria Math" w:hAnsi="Cambria Math" w:cs="Times New Roman"/>
          </w:rPr>
          <m:t>Z</m:t>
        </m:r>
        <m:r>
          <w:rPr>
            <w:rFonts w:ascii="Cambria Math" w:hAnsi="Cambria Math" w:cs="Times New Roman"/>
            <w:lang w:val="en-US"/>
          </w:rPr>
          <m:t xml:space="preserve"> </m:t>
        </m:r>
      </m:oMath>
      <w:r w:rsidRPr="004A1823">
        <w:rPr>
          <w:rFonts w:eastAsia="Times New Roman" w:cs="Times New Roman"/>
          <w:lang w:val="en-US"/>
        </w:rPr>
        <w:t xml:space="preserve">is group-level </w:t>
      </w:r>
      <w:r w:rsidRPr="004A1823">
        <w:rPr>
          <w:rFonts w:cs="Times New Roman"/>
          <w:lang w:val="en-US"/>
        </w:rPr>
        <w:t>effects matrix</w:t>
      </w:r>
      <w:r w:rsidRPr="004A1823">
        <w:rPr>
          <w:rFonts w:eastAsia="Times New Roman" w:cs="Times New Roman"/>
          <w:lang w:val="en-US"/>
        </w:rPr>
        <w:t xml:space="preserve">, and </w:t>
      </w:r>
      <m:oMath>
        <m:r>
          <w:rPr>
            <w:rFonts w:ascii="Cambria Math" w:hAnsi="Cambria Math" w:cs="Times New Roman"/>
          </w:rPr>
          <m:t>γ</m:t>
        </m:r>
      </m:oMath>
      <w:r w:rsidRPr="004A1823">
        <w:rPr>
          <w:rFonts w:eastAsia="Times New Roman" w:cs="Times New Roman"/>
          <w:lang w:val="en-US"/>
        </w:rPr>
        <w:t xml:space="preserve">is a corresponding vector of coefficients. Training of a model consists of step-by-step adjusting of </w:t>
      </w:r>
      <m:oMath>
        <m:r>
          <w:rPr>
            <w:rFonts w:ascii="Cambria Math" w:hAnsi="Cambria Math" w:cs="Times New Roman"/>
          </w:rPr>
          <m:t>β</m:t>
        </m:r>
        <m:r>
          <w:rPr>
            <w:rFonts w:ascii="Cambria Math" w:hAnsi="Cambria Math" w:cs="Times New Roman"/>
            <w:lang w:val="en-US"/>
          </w:rPr>
          <m:t xml:space="preserve"> </m:t>
        </m:r>
      </m:oMath>
      <w:r w:rsidRPr="004A1823">
        <w:rPr>
          <w:rFonts w:eastAsia="Times New Roman" w:cs="Times New Roman"/>
          <w:lang w:val="en-US"/>
        </w:rPr>
        <w:t xml:space="preserve">and </w:t>
      </w:r>
      <m:oMath>
        <m:r>
          <w:rPr>
            <w:rFonts w:ascii="Cambria Math" w:hAnsi="Cambria Math" w:cs="Times New Roman"/>
          </w:rPr>
          <m:t>γ</m:t>
        </m:r>
      </m:oMath>
      <w:r w:rsidR="0047302F" w:rsidRPr="004A1823">
        <w:rPr>
          <w:rFonts w:eastAsia="Times New Roman" w:cs="Times New Roman"/>
          <w:lang w:val="en-US"/>
        </w:rPr>
        <w:t xml:space="preserve"> </w:t>
      </w:r>
      <w:r w:rsidRPr="004A1823">
        <w:rPr>
          <w:rFonts w:eastAsia="Times New Roman" w:cs="Times New Roman"/>
          <w:lang w:val="en-US"/>
        </w:rPr>
        <w:t xml:space="preserve">in order to predict </w:t>
      </w:r>
      <m:oMath>
        <m:r>
          <w:rPr>
            <w:rFonts w:ascii="Cambria Math" w:hAnsi="Cambria Math" w:cs="Times New Roman"/>
          </w:rPr>
          <m:t>y</m:t>
        </m:r>
        <m:r>
          <w:rPr>
            <w:rFonts w:ascii="Cambria Math" w:hAnsi="Cambria Math" w:cs="Times New Roman"/>
            <w:lang w:val="en-US"/>
          </w:rPr>
          <m:t xml:space="preserve"> </m:t>
        </m:r>
      </m:oMath>
      <w:r w:rsidRPr="004A1823">
        <w:rPr>
          <w:rFonts w:eastAsia="Times New Roman" w:cs="Times New Roman"/>
          <w:lang w:val="en-US"/>
        </w:rPr>
        <w:t>as accurate as possible.</w:t>
      </w:r>
    </w:p>
    <w:p w14:paraId="6852E37B" w14:textId="77777777" w:rsidR="00D74124" w:rsidRPr="004A1823" w:rsidRDefault="001732C5" w:rsidP="004A1823">
      <w:pPr>
        <w:ind w:right="-5"/>
        <w:rPr>
          <w:rFonts w:cs="Times New Roman"/>
          <w:lang w:val="en-US"/>
        </w:rPr>
      </w:pPr>
      <w:r w:rsidRPr="004A1823">
        <w:rPr>
          <w:rFonts w:eastAsia="Times New Roman" w:cs="Times New Roman"/>
          <w:lang w:val="en-US"/>
        </w:rPr>
        <w:t xml:space="preserve">The Mixed-Effects Models are useful when you try to model a situation when </w:t>
      </w:r>
      <w:r w:rsidRPr="004A1823">
        <w:rPr>
          <w:rFonts w:eastAsia="Times New Roman" w:cs="Times New Roman"/>
          <w:lang w:val="en-US"/>
        </w:rPr>
        <w:lastRenderedPageBreak/>
        <w:t xml:space="preserve">your subgroups are a part of a greater common group with a common mean. That is, you presuppose that your groups are samples from a parent group and the means of these subgroups are not deviate crucially from the parent group mean. The deviations are usually thought to be normally distributed (to form the Gaussian curve). That is why the group-level effects are called ‘random’: deviations of their means from a parent group mean form the distribution of a random variable. The misunderstanding of the term comes from the fact, that sometimes people think, that if a variable called ‘random’, it is ‘randomly-sampled’, which is not true </w:t>
      </w:r>
      <w:hyperlink r:id="rId110">
        <w:r w:rsidRPr="004A1823">
          <w:rPr>
            <w:rStyle w:val="ListLabel82"/>
            <w:rFonts w:eastAsia="DejaVu Sans"/>
            <w:lang w:val="en-US"/>
          </w:rPr>
          <w:t>(Paul (https://stats.stackexchange.com/users/11646/paul), 2017)</w:t>
        </w:r>
      </w:hyperlink>
      <w:r w:rsidRPr="004A1823">
        <w:rPr>
          <w:rFonts w:eastAsia="Times New Roman" w:cs="Times New Roman"/>
          <w:lang w:val="en-US"/>
        </w:rPr>
        <w:t>.</w:t>
      </w:r>
    </w:p>
    <w:p w14:paraId="4EEDE044" w14:textId="6DD88206" w:rsidR="00D74124" w:rsidRPr="004A1823" w:rsidRDefault="001732C5" w:rsidP="004A1823">
      <w:pPr>
        <w:ind w:right="-5"/>
        <w:rPr>
          <w:rFonts w:eastAsia="Times New Roman" w:cs="Times New Roman"/>
          <w:lang w:val="en-US"/>
        </w:rPr>
      </w:pPr>
      <w:r w:rsidRPr="004A1823">
        <w:rPr>
          <w:rFonts w:eastAsia="Times New Roman" w:cs="Times New Roman"/>
          <w:lang w:val="en-US"/>
        </w:rPr>
        <w:t>Group-level effects are also helpful for the ‘nested’ data in the following sen</w:t>
      </w:r>
      <w:r w:rsidR="00E74B2F" w:rsidRPr="004A1823">
        <w:rPr>
          <w:rFonts w:eastAsia="Times New Roman" w:cs="Times New Roman"/>
          <w:lang w:val="en-US"/>
        </w:rPr>
        <w:t>s</w:t>
      </w:r>
      <w:r w:rsidRPr="004A1823">
        <w:rPr>
          <w:rFonts w:eastAsia="Times New Roman" w:cs="Times New Roman"/>
          <w:lang w:val="en-US"/>
        </w:rPr>
        <w:t>e: most statistics are designed for the independent residuals since the independence of the observations is one of the basic assumptions of the regression analysis (along with the assumption that a dependent variable is distributed normally). It means, that knowing one residual, you will not be able to predict any other above chance. But since we have groups within the data, this restriction is violated. If we know that most of the residuals of a participant are positive, we can predict above chance that one another residual of the same participant will be also positive. Adding group-level parameters helps to decorrelate the residuals by modelling them as a covariance matrix thus avoids the independent assumption for observations within groups.</w:t>
      </w:r>
    </w:p>
    <w:p w14:paraId="16C170D7" w14:textId="0CC7D131" w:rsidR="00D74124" w:rsidRDefault="001732C5" w:rsidP="004A1823">
      <w:pPr>
        <w:ind w:right="-5"/>
        <w:rPr>
          <w:ins w:id="855" w:author="Maria Myslina" w:date="2019-06-04T15:04:00Z"/>
          <w:rFonts w:eastAsia="Times New Roman" w:cs="Times New Roman"/>
          <w:lang w:val="en-US"/>
        </w:rPr>
      </w:pPr>
      <w:r w:rsidRPr="004A1823">
        <w:rPr>
          <w:rFonts w:eastAsia="Times New Roman" w:cs="Times New Roman"/>
          <w:lang w:val="en-US"/>
        </w:rPr>
        <w:t>The Mixed-Effects Models are designed to automatically define the level of partial pooling for each group based on the following parameters:</w:t>
      </w:r>
    </w:p>
    <w:p w14:paraId="68B1022A" w14:textId="77777777" w:rsidR="003B7399" w:rsidRPr="004A1823" w:rsidRDefault="003B7399" w:rsidP="004A1823">
      <w:pPr>
        <w:ind w:right="-5"/>
        <w:rPr>
          <w:rFonts w:eastAsia="Times New Roman" w:cs="Times New Roman"/>
          <w:lang w:val="en-US"/>
        </w:rPr>
      </w:pPr>
    </w:p>
    <w:p w14:paraId="16129D4F" w14:textId="77777777" w:rsidR="00D74124" w:rsidRPr="004A1823" w:rsidRDefault="001732C5" w:rsidP="004A1823">
      <w:pPr>
        <w:numPr>
          <w:ilvl w:val="0"/>
          <w:numId w:val="7"/>
        </w:numPr>
        <w:ind w:right="-5"/>
        <w:rPr>
          <w:rFonts w:eastAsia="Times New Roman" w:cs="Times New Roman"/>
          <w:lang w:val="en-US"/>
        </w:rPr>
      </w:pPr>
      <w:r w:rsidRPr="004A1823">
        <w:rPr>
          <w:rFonts w:eastAsia="Times New Roman" w:cs="Times New Roman"/>
          <w:lang w:val="en-US"/>
        </w:rPr>
        <w:t>the number of observations in a group;</w:t>
      </w:r>
    </w:p>
    <w:p w14:paraId="632991D3" w14:textId="77777777" w:rsidR="00D74124" w:rsidRPr="004A1823" w:rsidRDefault="001732C5" w:rsidP="004A1823">
      <w:pPr>
        <w:numPr>
          <w:ilvl w:val="0"/>
          <w:numId w:val="7"/>
        </w:numPr>
        <w:ind w:right="-5"/>
        <w:rPr>
          <w:rFonts w:eastAsia="Times New Roman" w:cs="Times New Roman"/>
        </w:rPr>
      </w:pPr>
      <w:r w:rsidRPr="004A1823">
        <w:rPr>
          <w:rFonts w:eastAsia="Times New Roman" w:cs="Times New Roman"/>
        </w:rPr>
        <w:t>total number of observations;</w:t>
      </w:r>
    </w:p>
    <w:p w14:paraId="4CCC3959" w14:textId="77777777" w:rsidR="00D74124" w:rsidRPr="004A1823" w:rsidRDefault="001732C5" w:rsidP="004A1823">
      <w:pPr>
        <w:numPr>
          <w:ilvl w:val="0"/>
          <w:numId w:val="7"/>
        </w:numPr>
        <w:ind w:right="-5"/>
        <w:rPr>
          <w:rFonts w:eastAsia="Times New Roman" w:cs="Times New Roman"/>
          <w:lang w:val="en-US"/>
        </w:rPr>
      </w:pPr>
      <w:r w:rsidRPr="004A1823">
        <w:rPr>
          <w:rFonts w:eastAsia="Times New Roman" w:cs="Times New Roman"/>
          <w:lang w:val="en-US"/>
        </w:rPr>
        <w:t>mean and variance within a group;</w:t>
      </w:r>
    </w:p>
    <w:p w14:paraId="51C0E22C" w14:textId="77777777" w:rsidR="00D74124" w:rsidRPr="004A1823" w:rsidRDefault="001732C5" w:rsidP="004A1823">
      <w:pPr>
        <w:numPr>
          <w:ilvl w:val="0"/>
          <w:numId w:val="7"/>
        </w:numPr>
        <w:ind w:right="-5"/>
        <w:rPr>
          <w:rFonts w:eastAsia="Times New Roman" w:cs="Times New Roman"/>
          <w:lang w:val="en-US"/>
        </w:rPr>
      </w:pPr>
      <w:r w:rsidRPr="004A1823">
        <w:rPr>
          <w:rFonts w:eastAsia="Times New Roman" w:cs="Times New Roman"/>
          <w:lang w:val="en-US"/>
        </w:rPr>
        <w:t>mean and variance within the whole sample.</w:t>
      </w:r>
    </w:p>
    <w:p w14:paraId="6FB19FD4" w14:textId="77777777" w:rsidR="00D74124" w:rsidRPr="004A1823" w:rsidRDefault="00D74124" w:rsidP="004A1823">
      <w:pPr>
        <w:ind w:left="720" w:right="-5" w:firstLine="0"/>
        <w:rPr>
          <w:rFonts w:eastAsia="Times New Roman" w:cs="Times New Roman"/>
          <w:lang w:val="en-US"/>
        </w:rPr>
      </w:pPr>
    </w:p>
    <w:p w14:paraId="0C4D6CCC" w14:textId="6F7168F8"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The Multilevel Mixed-Effects Models suit perfectly for the data of the present work. Indeed, all the observations are nested, firstly, within a participant and, secondly, all the participants are nested within languages. It is also the case that some participants have shorter recordings than others and, consequently, represented by fewer observations. The same situation with languages: some languages have a smaller </w:t>
      </w:r>
      <w:r w:rsidRPr="004A1823">
        <w:rPr>
          <w:rFonts w:eastAsia="Times New Roman" w:cs="Times New Roman"/>
          <w:lang w:val="en-US"/>
        </w:rPr>
        <w:lastRenderedPageBreak/>
        <w:t xml:space="preserve">number of participants than others (the quantitative information by languages was presented in </w:t>
      </w:r>
      <w:del w:id="856" w:author="Maria Myslina" w:date="2019-06-04T14:37:00Z">
        <w:r w:rsidRPr="004A1823" w:rsidDel="003B7399">
          <w:rPr>
            <w:rFonts w:eastAsia="Times New Roman" w:cs="Times New Roman"/>
            <w:lang w:val="en-US"/>
          </w:rPr>
          <w:delText xml:space="preserve">Table </w:delText>
        </w:r>
      </w:del>
      <w:ins w:id="857" w:author="Maria Myslina" w:date="2019-06-04T14:39:00Z">
        <w:r w:rsidR="003B7399">
          <w:rPr>
            <w:rFonts w:eastAsia="Times New Roman" w:cs="Times New Roman"/>
            <w:lang w:val="en-US"/>
          </w:rPr>
          <w:t>Table </w:t>
        </w:r>
      </w:ins>
      <w:del w:id="858" w:author="Maria Myslina" w:date="2019-06-04T15:33:00Z">
        <w:r w:rsidRPr="004A1823" w:rsidDel="00C95CB3">
          <w:rPr>
            <w:rFonts w:eastAsia="Times New Roman" w:cs="Times New Roman"/>
            <w:lang w:val="en-US"/>
          </w:rPr>
          <w:delText>N</w:delText>
        </w:r>
      </w:del>
      <w:ins w:id="859" w:author="Maria Myslina" w:date="2019-06-04T15:33:00Z">
        <w:r w:rsidR="00C95CB3">
          <w:rPr>
            <w:rFonts w:eastAsia="Times New Roman" w:cs="Times New Roman"/>
            <w:lang w:val="en-US"/>
          </w:rPr>
          <w:t>5</w:t>
        </w:r>
      </w:ins>
      <w:r w:rsidRPr="004A1823">
        <w:rPr>
          <w:rFonts w:eastAsia="Times New Roman" w:cs="Times New Roman"/>
          <w:lang w:val="en-US"/>
        </w:rPr>
        <w:t>).</w:t>
      </w:r>
    </w:p>
    <w:p w14:paraId="11538D6D" w14:textId="77777777" w:rsidR="00D74124" w:rsidRPr="004A1823" w:rsidRDefault="001732C5" w:rsidP="004A1823">
      <w:pPr>
        <w:pStyle w:val="3"/>
        <w:ind w:right="-5"/>
        <w:rPr>
          <w:lang w:val="en-US"/>
        </w:rPr>
      </w:pPr>
      <w:bookmarkStart w:id="860" w:name="_kcat50fw7bw4"/>
      <w:bookmarkStart w:id="861" w:name="_Toc10559768"/>
      <w:bookmarkEnd w:id="860"/>
      <w:r w:rsidRPr="004A1823">
        <w:rPr>
          <w:lang w:val="en-US"/>
        </w:rPr>
        <w:t>3.3.2. Frequentist vs. Bayesian approach to statistics</w:t>
      </w:r>
      <w:bookmarkEnd w:id="861"/>
    </w:p>
    <w:p w14:paraId="4D6554BB" w14:textId="77777777" w:rsidR="00D74124" w:rsidRPr="004A1823" w:rsidRDefault="001732C5" w:rsidP="004A1823">
      <w:pPr>
        <w:ind w:right="-5"/>
        <w:rPr>
          <w:rFonts w:cs="Times New Roman"/>
          <w:lang w:val="en-US"/>
        </w:rPr>
      </w:pPr>
      <w:r w:rsidRPr="004A1823">
        <w:rPr>
          <w:rFonts w:eastAsia="Times New Roman" w:cs="Times New Roman"/>
          <w:lang w:val="en-US"/>
        </w:rPr>
        <w:t xml:space="preserve">In this work, I use two statistical paradigms, frequentist and Bayesian, in regard to the Multilevel Mixed-Effects Models. The main difference between frequentist and Bayesian paradigms is an approach to what frequency is. Bayesian statistics define probability as </w:t>
      </w:r>
      <w:r w:rsidRPr="004A1823">
        <w:rPr>
          <w:rFonts w:eastAsia="Times New Roman" w:cs="Times New Roman"/>
          <w:i/>
          <w:lang w:val="en-US"/>
        </w:rPr>
        <w:t>a degree of belief</w:t>
      </w:r>
      <w:r w:rsidRPr="004A1823">
        <w:rPr>
          <w:rFonts w:eastAsia="Times New Roman" w:cs="Times New Roman"/>
          <w:lang w:val="en-US"/>
        </w:rPr>
        <w:t xml:space="preserve"> that some event takes (/will take/has taken) place, while frequentist interpretation is that probability is </w:t>
      </w:r>
      <w:r w:rsidRPr="004A1823">
        <w:rPr>
          <w:rFonts w:eastAsia="Times New Roman" w:cs="Times New Roman"/>
          <w:i/>
          <w:lang w:val="en-US"/>
        </w:rPr>
        <w:t>a limit of the relative frequency</w:t>
      </w:r>
      <w:r w:rsidRPr="004A1823">
        <w:rPr>
          <w:rFonts w:eastAsia="Times New Roman" w:cs="Times New Roman"/>
          <w:lang w:val="en-US"/>
        </w:rPr>
        <w:t xml:space="preserve"> of some event after numerous (infinite) number of trials </w:t>
      </w:r>
      <w:hyperlink r:id="rId111">
        <w:r w:rsidRPr="004A1823">
          <w:rPr>
            <w:rStyle w:val="ListLabel82"/>
            <w:rFonts w:eastAsia="DejaVu Sans"/>
            <w:lang w:val="en-US"/>
          </w:rPr>
          <w:t>(Gelman et al., 2013)</w:t>
        </w:r>
      </w:hyperlink>
      <w:r w:rsidRPr="004A1823">
        <w:rPr>
          <w:rFonts w:eastAsia="Times New Roman" w:cs="Times New Roman"/>
          <w:lang w:val="en-US"/>
        </w:rPr>
        <w:t xml:space="preserve">. The degree of belief in the Bayesian approach is can be based on the results of previous experiments or on the subjective opinion of a person. This information or opinion is called </w:t>
      </w:r>
      <w:r w:rsidRPr="004A1823">
        <w:rPr>
          <w:rFonts w:eastAsia="Times New Roman" w:cs="Times New Roman"/>
          <w:i/>
          <w:lang w:val="en-US"/>
        </w:rPr>
        <w:t xml:space="preserve">prior knowledge </w:t>
      </w:r>
      <w:r w:rsidRPr="004A1823">
        <w:rPr>
          <w:rFonts w:eastAsia="Times New Roman" w:cs="Times New Roman"/>
          <w:lang w:val="en-US"/>
        </w:rPr>
        <w:t xml:space="preserve">(or just </w:t>
      </w:r>
      <w:r w:rsidRPr="004A1823">
        <w:rPr>
          <w:rFonts w:eastAsia="Times New Roman" w:cs="Times New Roman"/>
          <w:i/>
          <w:lang w:val="en-US"/>
        </w:rPr>
        <w:t>prior</w:t>
      </w:r>
      <w:r w:rsidRPr="004A1823">
        <w:rPr>
          <w:rFonts w:eastAsia="Times New Roman" w:cs="Times New Roman"/>
          <w:lang w:val="en-US"/>
        </w:rPr>
        <w:t>). To update the probabilities in order to take into account new data, Bayes’ theorem is used. The process of updating the probabilities is called Bayesian inference. The mathematical formula of the probability though is the following:</w:t>
      </w:r>
    </w:p>
    <w:p w14:paraId="4370645F" w14:textId="77777777" w:rsidR="00D74124" w:rsidRPr="004A1823" w:rsidRDefault="001732C5" w:rsidP="004A1823">
      <w:pPr>
        <w:numPr>
          <w:ilvl w:val="0"/>
          <w:numId w:val="2"/>
        </w:numPr>
        <w:ind w:right="-5"/>
        <w:rPr>
          <w:rFonts w:eastAsia="Times New Roman" w:cs="Times New Roman"/>
          <w:lang w:val="en-US"/>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H</m:t>
            </m:r>
            <m:r>
              <w:rPr>
                <w:rFonts w:ascii="Cambria Math" w:hAnsi="Cambria Math" w:cs="Times New Roman"/>
                <w:lang w:val="en-US"/>
              </w:rPr>
              <m:t>∨</m:t>
            </m:r>
            <m:r>
              <w:rPr>
                <w:rFonts w:ascii="Cambria Math" w:hAnsi="Cambria Math" w:cs="Times New Roman"/>
              </w:rPr>
              <m:t>D</m:t>
            </m:r>
          </m:e>
        </m:d>
        <m:r>
          <w:rPr>
            <w:rFonts w:ascii="Cambria Math" w:hAnsi="Cambria Math" w:cs="Times New Roman"/>
            <w:lang w:val="en-US"/>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rPr>
                </m:ctrlPr>
              </m:dPr>
              <m:e>
                <m:r>
                  <w:rPr>
                    <w:rFonts w:ascii="Cambria Math" w:hAnsi="Cambria Math" w:cs="Times New Roman"/>
                  </w:rPr>
                  <m:t>D</m:t>
                </m:r>
                <m:r>
                  <w:rPr>
                    <w:rFonts w:ascii="Cambria Math" w:hAnsi="Cambria Math" w:cs="Times New Roman"/>
                    <w:lang w:val="en-US"/>
                  </w:rPr>
                  <m:t>∨</m:t>
                </m:r>
                <m:r>
                  <w:rPr>
                    <w:rFonts w:ascii="Cambria Math" w:hAnsi="Cambria Math" w:cs="Times New Roman"/>
                  </w:rPr>
                  <m:t>H</m:t>
                </m:r>
              </m:e>
            </m:d>
            <m:r>
              <w:rPr>
                <w:rFonts w:ascii="Cambria Math" w:hAnsi="Cambria Math" w:cs="Times New Roman"/>
                <w:lang w:val="en-US"/>
              </w:rPr>
              <m:t>⋅</m:t>
            </m:r>
            <m:r>
              <w:rPr>
                <w:rFonts w:ascii="Cambria Math" w:hAnsi="Cambria Math" w:cs="Times New Roman"/>
              </w:rPr>
              <m:t>P</m:t>
            </m:r>
            <m:d>
              <m:dPr>
                <m:ctrlPr>
                  <w:rPr>
                    <w:rFonts w:ascii="Cambria Math" w:hAnsi="Cambria Math" w:cs="Times New Roman"/>
                  </w:rPr>
                </m:ctrlPr>
              </m:dPr>
              <m:e>
                <m:r>
                  <w:rPr>
                    <w:rFonts w:ascii="Cambria Math" w:hAnsi="Cambria Math" w:cs="Times New Roman"/>
                  </w:rPr>
                  <m:t>H</m:t>
                </m:r>
              </m:e>
            </m:d>
          </m:num>
          <m:den>
            <m:r>
              <w:rPr>
                <w:rFonts w:ascii="Cambria Math" w:hAnsi="Cambria Math" w:cs="Times New Roman"/>
              </w:rPr>
              <m:t>P</m:t>
            </m:r>
            <m:d>
              <m:dPr>
                <m:ctrlPr>
                  <w:rPr>
                    <w:rFonts w:ascii="Cambria Math" w:hAnsi="Cambria Math" w:cs="Times New Roman"/>
                  </w:rPr>
                </m:ctrlPr>
              </m:dPr>
              <m:e>
                <m:r>
                  <w:rPr>
                    <w:rFonts w:ascii="Cambria Math" w:hAnsi="Cambria Math" w:cs="Times New Roman"/>
                  </w:rPr>
                  <m:t>D</m:t>
                </m:r>
              </m:e>
            </m:d>
          </m:den>
        </m:f>
      </m:oMath>
      <w:r w:rsidRPr="004A1823">
        <w:rPr>
          <w:rFonts w:eastAsia="Times New Roman" w:cs="Times New Roman"/>
          <w:lang w:val="en-US"/>
        </w:rPr>
        <w:t>,</w:t>
      </w:r>
      <w:r w:rsidRPr="004A1823">
        <w:rPr>
          <w:rFonts w:cs="Times New Roman"/>
          <w:lang w:val="en-US"/>
        </w:rPr>
        <w:t xml:space="preserve"> </w:t>
      </w:r>
      <w:r w:rsidRPr="004A1823">
        <w:rPr>
          <w:rFonts w:eastAsia="Times New Roman" w:cs="Times New Roman"/>
          <w:lang w:val="en-US"/>
        </w:rPr>
        <w:t xml:space="preserve">where </w:t>
      </w:r>
    </w:p>
    <w:p w14:paraId="49C77391" w14:textId="77777777" w:rsidR="00D74124" w:rsidRPr="004A1823" w:rsidRDefault="001732C5" w:rsidP="004A1823">
      <w:pPr>
        <w:ind w:right="-5"/>
        <w:rPr>
          <w:rFonts w:eastAsia="Times New Roman" w:cs="Times New Roman"/>
          <w:lang w:val="en-US"/>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H</m:t>
            </m:r>
          </m:e>
        </m:d>
      </m:oMath>
      <w:r w:rsidRPr="004A1823">
        <w:rPr>
          <w:rFonts w:eastAsia="Times New Roman" w:cs="Times New Roman"/>
          <w:lang w:val="en-US"/>
        </w:rPr>
        <w:t xml:space="preserve"> — is a prior probability of a hypothesis, before obtaining new data D.</w:t>
      </w:r>
    </w:p>
    <w:p w14:paraId="03A96077" w14:textId="77777777" w:rsidR="00D74124" w:rsidRPr="004A1823" w:rsidRDefault="001732C5" w:rsidP="004A1823">
      <w:pPr>
        <w:ind w:right="-5"/>
        <w:rPr>
          <w:rFonts w:eastAsia="Times New Roman" w:cs="Times New Roman"/>
          <w:lang w:val="en-US"/>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D</m:t>
            </m:r>
          </m:e>
        </m:d>
      </m:oMath>
      <w:r w:rsidRPr="004A1823">
        <w:rPr>
          <w:rFonts w:eastAsia="Times New Roman" w:cs="Times New Roman"/>
          <w:lang w:val="en-US"/>
        </w:rPr>
        <w:t xml:space="preserve"> — is what is called ‘marginal likelihood’, the probability of the data regardless of the hypothesis (</w:t>
      </w:r>
      <w:r w:rsidRPr="004A1823">
        <w:rPr>
          <w:rFonts w:cs="Times New Roman"/>
          <w:lang w:val="en-US"/>
        </w:rPr>
        <w:t>e</w:t>
      </w:r>
      <w:r w:rsidRPr="004A1823">
        <w:rPr>
          <w:rFonts w:eastAsia="Times New Roman" w:cs="Times New Roman"/>
          <w:lang w:val="en-US"/>
        </w:rPr>
        <w:t>quivalent for all the possible hypotheses).</w:t>
      </w:r>
    </w:p>
    <w:p w14:paraId="13E66018" w14:textId="77777777" w:rsidR="00D74124" w:rsidRPr="004A1823" w:rsidRDefault="001732C5" w:rsidP="004A1823">
      <w:pPr>
        <w:ind w:right="-5"/>
        <w:rPr>
          <w:rFonts w:eastAsia="Times New Roman" w:cs="Times New Roman"/>
          <w:lang w:val="en-US"/>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D</m:t>
            </m:r>
            <m:r>
              <w:rPr>
                <w:rFonts w:ascii="Cambria Math" w:hAnsi="Cambria Math" w:cs="Times New Roman"/>
                <w:lang w:val="en-US"/>
              </w:rPr>
              <m:t>∨</m:t>
            </m:r>
            <m:r>
              <w:rPr>
                <w:rFonts w:ascii="Cambria Math" w:hAnsi="Cambria Math" w:cs="Times New Roman"/>
              </w:rPr>
              <m:t>H</m:t>
            </m:r>
          </m:e>
        </m:d>
      </m:oMath>
      <w:r w:rsidRPr="004A1823">
        <w:rPr>
          <w:rFonts w:eastAsia="Times New Roman" w:cs="Times New Roman"/>
          <w:lang w:val="en-US"/>
        </w:rPr>
        <w:t xml:space="preserve"> — the probability to observe data D given that the hypothesis H is true.</w:t>
      </w:r>
    </w:p>
    <w:p w14:paraId="0801284D" w14:textId="77777777" w:rsidR="00D74124" w:rsidRPr="004A1823" w:rsidRDefault="001732C5" w:rsidP="004A1823">
      <w:pPr>
        <w:ind w:right="-5"/>
        <w:rPr>
          <w:rFonts w:eastAsia="Times New Roman" w:cs="Times New Roman"/>
          <w:lang w:val="en-US"/>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H</m:t>
            </m:r>
            <m:r>
              <w:rPr>
                <w:rFonts w:ascii="Cambria Math" w:hAnsi="Cambria Math" w:cs="Times New Roman"/>
                <w:lang w:val="en-US"/>
              </w:rPr>
              <m:t>∨</m:t>
            </m:r>
            <m:r>
              <w:rPr>
                <w:rFonts w:ascii="Cambria Math" w:hAnsi="Cambria Math" w:cs="Times New Roman"/>
              </w:rPr>
              <m:t>D</m:t>
            </m:r>
          </m:e>
        </m:d>
      </m:oMath>
      <w:r w:rsidRPr="004A1823">
        <w:rPr>
          <w:rFonts w:eastAsia="Times New Roman" w:cs="Times New Roman"/>
          <w:lang w:val="en-US"/>
        </w:rPr>
        <w:t xml:space="preserve"> — is a posterior probability, the probability of the hypothesis H given the data D.</w:t>
      </w:r>
    </w:p>
    <w:p w14:paraId="4D2817D8" w14:textId="26010CE7" w:rsidR="00116962" w:rsidRPr="004A1823" w:rsidRDefault="001732C5" w:rsidP="004A1823">
      <w:pPr>
        <w:ind w:right="-5"/>
        <w:rPr>
          <w:rFonts w:eastAsia="Times New Roman" w:cs="Times New Roman"/>
          <w:lang w:val="en-US"/>
        </w:rPr>
      </w:pPr>
      <w:r w:rsidRPr="004A1823">
        <w:rPr>
          <w:rFonts w:eastAsia="Times New Roman" w:cs="Times New Roman"/>
          <w:lang w:val="en-US"/>
        </w:rPr>
        <w:t>The second difference between frequentist and Bayesian statistics to be noted is an approach to parameter estimation. From the frequentist point of view, the true parameter value (</w:t>
      </w:r>
      <m:oMath>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x</m:t>
            </m:r>
          </m:e>
        </m:acc>
      </m:oMath>
      <w:r w:rsidRPr="004A1823">
        <w:rPr>
          <w:rFonts w:eastAsia="Times New Roman" w:cs="Times New Roman"/>
          <w:lang w:val="en-US"/>
        </w:rPr>
        <w:t xml:space="preserve">) is the one fixed value, that could be approached by </w:t>
      </w:r>
      <w:r w:rsidR="00116962" w:rsidRPr="004A1823">
        <w:rPr>
          <w:rFonts w:eastAsia="Times New Roman" w:cs="Times New Roman"/>
          <w:lang w:val="en-US"/>
        </w:rPr>
        <w:t xml:space="preserve">an </w:t>
      </w:r>
      <w:r w:rsidRPr="004A1823">
        <w:rPr>
          <w:rFonts w:eastAsia="Times New Roman" w:cs="Times New Roman"/>
          <w:lang w:val="en-US"/>
        </w:rPr>
        <w:t>infinite number of experiments and that provides the highest probability for the data D:</w:t>
      </w:r>
    </w:p>
    <w:p w14:paraId="0961A7D2" w14:textId="153CA81F" w:rsidR="00D74124" w:rsidRPr="004A1823" w:rsidRDefault="00116962" w:rsidP="004A1823">
      <w:pPr>
        <w:ind w:right="-5"/>
        <w:rPr>
          <w:rFonts w:eastAsia="Times New Roman" w:cs="Times New Roman"/>
          <w:lang w:val="en-US"/>
        </w:rPr>
      </w:pPr>
      <w:r w:rsidRPr="004A1823" w:rsidDel="00116962">
        <w:rPr>
          <w:rFonts w:eastAsia="Times New Roman" w:cs="Times New Roman"/>
          <w:lang w:val="en-US"/>
        </w:rPr>
        <w:t xml:space="preserve"> </w:t>
      </w:r>
      <w:r w:rsidR="001732C5" w:rsidRPr="004A1823">
        <w:rPr>
          <w:rFonts w:eastAsia="Times New Roman" w:cs="Times New Roman"/>
          <w:lang w:val="en-US"/>
        </w:rPr>
        <w:t xml:space="preserve">(2) </w:t>
      </w:r>
      <m:oMath>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x</m:t>
            </m:r>
          </m:e>
        </m:acc>
        <m:r>
          <w:rPr>
            <w:rFonts w:ascii="Cambria Math" w:eastAsia="Times New Roman" w:hAnsi="Cambria Math" w:cs="Times New Roman"/>
            <w:lang w:val="en-US"/>
          </w:rPr>
          <m:t xml:space="preserve"> :=arg</m:t>
        </m:r>
        <m:func>
          <m:funcPr>
            <m:ctrlPr>
              <w:rPr>
                <w:rFonts w:ascii="Cambria Math" w:eastAsia="Times New Roman" w:hAnsi="Cambria Math" w:cs="Times New Roman"/>
                <w:i/>
                <w:lang w:val="en-US"/>
              </w:rPr>
            </m:ctrlPr>
          </m:funcPr>
          <m:fName>
            <m:limLow>
              <m:limLowPr>
                <m:ctrlPr>
                  <w:rPr>
                    <w:rFonts w:ascii="Cambria Math" w:eastAsia="Times New Roman" w:hAnsi="Cambria Math" w:cs="Times New Roman"/>
                    <w:i/>
                    <w:lang w:val="en-US"/>
                  </w:rPr>
                </m:ctrlPr>
              </m:limLowPr>
              <m:e>
                <m:r>
                  <m:rPr>
                    <m:sty m:val="p"/>
                  </m:rPr>
                  <w:rPr>
                    <w:rFonts w:ascii="Cambria Math" w:eastAsia="Times New Roman" w:hAnsi="Cambria Math" w:cs="Times New Roman"/>
                    <w:lang w:val="en-US"/>
                  </w:rPr>
                  <m:t>max</m:t>
                </m:r>
              </m:e>
              <m:lim>
                <m:r>
                  <w:rPr>
                    <w:rFonts w:ascii="Cambria Math" w:eastAsia="Times New Roman" w:hAnsi="Cambria Math" w:cs="Times New Roman"/>
                    <w:lang w:val="en-US"/>
                  </w:rPr>
                  <m:t>x</m:t>
                </m:r>
              </m:lim>
            </m:limLow>
          </m:fName>
          <m:e>
            <m:r>
              <w:rPr>
                <w:rFonts w:ascii="Cambria Math" w:eastAsia="Times New Roman" w:hAnsi="Cambria Math" w:cs="Times New Roman"/>
                <w:lang w:val="en-US"/>
              </w:rPr>
              <m:t>p(D|x)</m:t>
            </m:r>
          </m:e>
        </m:func>
      </m:oMath>
      <w:commentRangeStart w:id="862"/>
    </w:p>
    <w:commentRangeEnd w:id="862"/>
    <w:p w14:paraId="026FDE09" w14:textId="77777777" w:rsidR="00D74124" w:rsidRPr="004A1823" w:rsidRDefault="001732C5" w:rsidP="004A1823">
      <w:pPr>
        <w:ind w:right="-5"/>
        <w:rPr>
          <w:rFonts w:eastAsia="Times New Roman" w:cs="Times New Roman"/>
          <w:lang w:val="en-US"/>
        </w:rPr>
      </w:pPr>
      <w:r w:rsidRPr="004A1823">
        <w:rPr>
          <w:rFonts w:cs="Times New Roman"/>
        </w:rPr>
        <w:commentReference w:id="862"/>
      </w:r>
      <w:r w:rsidRPr="004A1823">
        <w:rPr>
          <w:rFonts w:eastAsia="Times New Roman" w:cs="Times New Roman"/>
          <w:lang w:val="en-US"/>
        </w:rPr>
        <w:t>Such an estimator is called ‘maximum-likelihood estimator’. This approach does not provide the probability of some parameter value to be the true value.</w:t>
      </w:r>
    </w:p>
    <w:p w14:paraId="18A5C255"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t>From the Bayesian perspective, unlike the frequentist one, it is valid to speak of the probability distribution of some parameter x being estimated. This distribution is written as:</w:t>
      </w:r>
    </w:p>
    <w:p w14:paraId="2A1D002A"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lastRenderedPageBreak/>
        <w:t xml:space="preserve">(3) </w:t>
      </w: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x</m:t>
            </m:r>
            <m:r>
              <w:rPr>
                <w:rFonts w:ascii="Cambria Math" w:hAnsi="Cambria Math" w:cs="Times New Roman"/>
                <w:lang w:val="en-US"/>
              </w:rPr>
              <m:t>∨</m:t>
            </m:r>
            <m:r>
              <w:rPr>
                <w:rFonts w:ascii="Cambria Math" w:hAnsi="Cambria Math" w:cs="Times New Roman"/>
              </w:rPr>
              <m:t>D</m:t>
            </m:r>
          </m:e>
        </m:d>
        <m:r>
          <w:rPr>
            <w:rFonts w:ascii="Cambria Math" w:hAnsi="Cambria Math" w:cs="Times New Roman"/>
          </w:rPr>
          <m:t>dx</m:t>
        </m:r>
        <m:r>
          <w:rPr>
            <w:rFonts w:ascii="Cambria Math" w:hAnsi="Cambria Math" w:cs="Times New Roman"/>
            <w:lang w:val="en-US"/>
          </w:rPr>
          <m:t>∝</m:t>
        </m:r>
        <m:r>
          <w:rPr>
            <w:rFonts w:ascii="Cambria Math" w:hAnsi="Cambria Math" w:cs="Times New Roman"/>
          </w:rPr>
          <m:t>p</m:t>
        </m:r>
        <m:d>
          <m:dPr>
            <m:ctrlPr>
              <w:rPr>
                <w:rFonts w:ascii="Cambria Math" w:hAnsi="Cambria Math" w:cs="Times New Roman"/>
              </w:rPr>
            </m:ctrlPr>
          </m:dPr>
          <m:e>
            <m:r>
              <w:rPr>
                <w:rFonts w:ascii="Cambria Math" w:hAnsi="Cambria Math" w:cs="Times New Roman"/>
              </w:rPr>
              <m:t>D</m:t>
            </m:r>
            <m:r>
              <w:rPr>
                <w:rFonts w:ascii="Cambria Math" w:hAnsi="Cambria Math" w:cs="Times New Roman"/>
                <w:lang w:val="en-US"/>
              </w:rPr>
              <m:t>∨</m:t>
            </m:r>
            <m:r>
              <w:rPr>
                <w:rFonts w:ascii="Cambria Math" w:hAnsi="Cambria Math" w:cs="Times New Roman"/>
              </w:rPr>
              <m:t>x</m:t>
            </m:r>
          </m:e>
        </m:d>
        <m:r>
          <w:rPr>
            <w:rFonts w:ascii="Cambria Math" w:hAnsi="Cambria Math" w:cs="Times New Roman"/>
          </w:rPr>
          <m:t>p</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dx</m:t>
        </m:r>
        <m:r>
          <w:rPr>
            <w:rFonts w:ascii="Cambria Math" w:hAnsi="Cambria Math" w:cs="Times New Roman"/>
            <w:lang w:val="en-US"/>
          </w:rPr>
          <m:t>.</m:t>
        </m:r>
      </m:oMath>
    </w:p>
    <w:p w14:paraId="359C081A" w14:textId="77777777" w:rsidR="00D74124" w:rsidRPr="004A1823" w:rsidDel="003B7399" w:rsidRDefault="001732C5" w:rsidP="004A1823">
      <w:pPr>
        <w:ind w:right="-5"/>
        <w:rPr>
          <w:del w:id="863" w:author="Maria Myslina" w:date="2019-06-04T14:40:00Z"/>
          <w:rFonts w:eastAsia="Times New Roman" w:cs="Times New Roman"/>
          <w:lang w:val="en-US"/>
        </w:rPr>
      </w:pPr>
      <w:r w:rsidRPr="004A1823">
        <w:rPr>
          <w:rFonts w:eastAsia="Times New Roman" w:cs="Times New Roman"/>
          <w:lang w:val="en-US"/>
        </w:rPr>
        <w:t xml:space="preserve">As can be noted, the form of the probability distribution is based on the Bayes’ theorem (1), but the hypothesis H is replaced here by the parameter value. The distribution provides information on a probability for each possible value of </w:t>
      </w:r>
      <m:oMath>
        <m:r>
          <w:rPr>
            <w:rFonts w:ascii="Cambria Math" w:hAnsi="Cambria Math" w:cs="Times New Roman"/>
          </w:rPr>
          <m:t>x</m:t>
        </m:r>
      </m:oMath>
      <w:r w:rsidRPr="004A1823">
        <w:rPr>
          <w:rFonts w:eastAsia="Times New Roman" w:cs="Times New Roman"/>
          <w:lang w:val="en-US"/>
        </w:rPr>
        <w:t xml:space="preserve"> to be the true value of an estimated parameter given the data </w:t>
      </w:r>
      <m:oMath>
        <m:r>
          <w:rPr>
            <w:rFonts w:ascii="Cambria Math" w:hAnsi="Cambria Math" w:cs="Times New Roman"/>
          </w:rPr>
          <m:t>D</m:t>
        </m:r>
      </m:oMath>
      <w:r w:rsidRPr="004A1823">
        <w:rPr>
          <w:rFonts w:eastAsia="Times New Roman" w:cs="Times New Roman"/>
          <w:lang w:val="en-US"/>
        </w:rPr>
        <w:t>.</w:t>
      </w:r>
    </w:p>
    <w:p w14:paraId="3DEF93CE" w14:textId="77777777" w:rsidR="00D74124" w:rsidRPr="004A1823" w:rsidRDefault="00D74124" w:rsidP="003B7399">
      <w:pPr>
        <w:ind w:right="-5"/>
        <w:rPr>
          <w:rFonts w:eastAsia="Times New Roman" w:cs="Times New Roman"/>
          <w:lang w:val="en-US"/>
        </w:rPr>
      </w:pPr>
    </w:p>
    <w:p w14:paraId="2B060ED1" w14:textId="77777777" w:rsidR="00D74124" w:rsidRPr="004A1823" w:rsidRDefault="001732C5" w:rsidP="004A1823">
      <w:pPr>
        <w:pStyle w:val="3"/>
        <w:ind w:right="-5"/>
        <w:rPr>
          <w:lang w:val="en-US"/>
        </w:rPr>
      </w:pPr>
      <w:bookmarkStart w:id="864" w:name="_o3q4c3d8fj9j"/>
      <w:bookmarkStart w:id="865" w:name="_Toc10559769"/>
      <w:bookmarkEnd w:id="864"/>
      <w:r w:rsidRPr="004A1823">
        <w:rPr>
          <w:lang w:val="en-US"/>
        </w:rPr>
        <w:t>3.3.3. Models description</w:t>
      </w:r>
      <w:bookmarkEnd w:id="865"/>
    </w:p>
    <w:p w14:paraId="22733E9F"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For the frequentist approach, I use </w:t>
      </w:r>
      <w:r w:rsidRPr="004A1823">
        <w:rPr>
          <w:rFonts w:eastAsia="Times New Roman" w:cs="Times New Roman"/>
          <w:b/>
          <w:lang w:val="en-US"/>
        </w:rPr>
        <w:t xml:space="preserve">lme4 </w:t>
      </w:r>
      <w:r w:rsidRPr="004A1823">
        <w:rPr>
          <w:rFonts w:eastAsia="Times New Roman" w:cs="Times New Roman"/>
          <w:lang w:val="en-US"/>
        </w:rPr>
        <w:t xml:space="preserve">R package (Bates, Mächler, Bolker, &amp; Walker, 2014) and for the Bayesian one </w:t>
      </w:r>
      <w:r w:rsidRPr="004A1823">
        <w:rPr>
          <w:rFonts w:eastAsia="Times New Roman" w:cs="Times New Roman"/>
          <w:b/>
          <w:lang w:val="en-US"/>
        </w:rPr>
        <w:t xml:space="preserve">brms </w:t>
      </w:r>
      <w:r w:rsidRPr="004A1823">
        <w:rPr>
          <w:rFonts w:eastAsia="Times New Roman" w:cs="Times New Roman"/>
          <w:lang w:val="en-US"/>
        </w:rPr>
        <w:t>package (Bürkner, 2017), which provides the lme4-like interface for Stan models (Stan Development Team, 2014).</w:t>
      </w:r>
    </w:p>
    <w:p w14:paraId="3A36134F" w14:textId="530A62AF"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According to the hypothesis of the research, the speech rate is not a language-specific parameter, which means, that a language as a parameter should not influence the speech rate of a particular speaker. To testify the hypothesis, I designed several Mixed-Effects </w:t>
      </w:r>
      <w:r w:rsidR="0047302F" w:rsidRPr="004A1823">
        <w:rPr>
          <w:rFonts w:eastAsia="Times New Roman" w:cs="Times New Roman"/>
          <w:lang w:val="en-US"/>
        </w:rPr>
        <w:t>models</w:t>
      </w:r>
      <w:r w:rsidRPr="004A1823">
        <w:rPr>
          <w:rFonts w:eastAsia="Times New Roman" w:cs="Times New Roman"/>
          <w:lang w:val="en-US"/>
        </w:rPr>
        <w:t>, proceeding from different assumptions regarding the interaction of population- and group-level effects. If the hypothesis is correct, the models, not including language as a parameter, will describe the data at least not worse than those including it. I will first describe the general rules of the lme4-like notation used in the models, then proceed to the structure of the models I designed, and finally to the methods used for model comparison.</w:t>
      </w:r>
    </w:p>
    <w:p w14:paraId="478F845B"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t>The general form of a simple linear model in R is the following:</w:t>
      </w:r>
    </w:p>
    <w:p w14:paraId="67D57BE9" w14:textId="77777777" w:rsidR="00D74124" w:rsidRPr="004A1823" w:rsidRDefault="001732C5" w:rsidP="004A1823">
      <w:pPr>
        <w:ind w:right="-5"/>
        <w:jc w:val="center"/>
        <w:rPr>
          <w:rFonts w:eastAsia="Times New Roman" w:cs="Times New Roman"/>
          <w:lang w:val="en-US"/>
        </w:rPr>
      </w:pPr>
      <w:r w:rsidRPr="004A1823">
        <w:rPr>
          <w:rFonts w:eastAsia="Times New Roman" w:cs="Times New Roman"/>
          <w:lang w:val="en-US"/>
        </w:rPr>
        <w:t xml:space="preserve">lm(Y ~ A), </w:t>
      </w:r>
    </w:p>
    <w:p w14:paraId="03FF8638" w14:textId="1FD6B7EB"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where Y is a studied parameter and A is an effect affecting Y. We assume, that there is a linear dependency between them. While the left side of the formula is always the same (one parameter that we study), the right side may differ. Some of the possible variants are described in </w:t>
      </w:r>
      <w:del w:id="866" w:author="Maria Myslina" w:date="2019-06-04T14:36:00Z">
        <w:r w:rsidRPr="004A1823" w:rsidDel="003B7399">
          <w:rPr>
            <w:rFonts w:eastAsia="Times New Roman" w:cs="Times New Roman"/>
            <w:lang w:val="en-US"/>
          </w:rPr>
          <w:delText xml:space="preserve">Table </w:delText>
        </w:r>
      </w:del>
      <w:ins w:id="867" w:author="Maria Myslina" w:date="2019-06-04T14:39:00Z">
        <w:r w:rsidR="003B7399">
          <w:rPr>
            <w:rFonts w:eastAsia="Times New Roman" w:cs="Times New Roman"/>
            <w:lang w:val="en-US"/>
          </w:rPr>
          <w:t>Table </w:t>
        </w:r>
      </w:ins>
      <w:del w:id="868" w:author="Maria Myslina" w:date="2019-06-04T15:33:00Z">
        <w:r w:rsidRPr="004A1823" w:rsidDel="00C95CB3">
          <w:rPr>
            <w:rFonts w:eastAsia="Times New Roman" w:cs="Times New Roman"/>
            <w:lang w:val="en-US"/>
          </w:rPr>
          <w:delText>N</w:delText>
        </w:r>
      </w:del>
      <w:ins w:id="869" w:author="Maria Myslina" w:date="2019-06-04T15:33:00Z">
        <w:r w:rsidR="00C95CB3">
          <w:rPr>
            <w:rFonts w:eastAsia="Times New Roman" w:cs="Times New Roman"/>
            <w:lang w:val="en-US"/>
          </w:rPr>
          <w:t>7</w:t>
        </w:r>
      </w:ins>
      <w:r w:rsidRPr="004A1823">
        <w:rPr>
          <w:rFonts w:eastAsia="Times New Roman" w:cs="Times New Roman"/>
          <w:lang w:val="en-US"/>
        </w:rPr>
        <w:t>.</w:t>
      </w:r>
    </w:p>
    <w:p w14:paraId="7CCCCD62" w14:textId="19D93CCC" w:rsidR="00D74124" w:rsidRPr="003B7399" w:rsidRDefault="001732C5" w:rsidP="003B7399">
      <w:pPr>
        <w:pStyle w:val="af6"/>
        <w:pPrChange w:id="870" w:author="Maria Myslina" w:date="2019-06-04T15:05:00Z">
          <w:pPr>
            <w:ind w:right="-5" w:firstLine="0"/>
          </w:pPr>
        </w:pPrChange>
      </w:pPr>
      <w:del w:id="871" w:author="Maria Myslina" w:date="2019-06-04T14:36:00Z">
        <w:r w:rsidRPr="003B7399" w:rsidDel="003B7399">
          <w:delText xml:space="preserve">Table </w:delText>
        </w:r>
      </w:del>
      <w:ins w:id="872" w:author="Maria Myslina" w:date="2019-06-04T14:39:00Z">
        <w:r w:rsidR="003B7399" w:rsidRPr="003B7399">
          <w:t>Table </w:t>
        </w:r>
      </w:ins>
      <w:del w:id="873" w:author="Maria Myslina" w:date="2019-06-04T15:33:00Z">
        <w:r w:rsidRPr="003B7399" w:rsidDel="00C95CB3">
          <w:delText>N</w:delText>
        </w:r>
      </w:del>
      <w:ins w:id="874" w:author="Maria Myslina" w:date="2019-06-04T15:33:00Z">
        <w:r w:rsidR="00C95CB3">
          <w:t>7</w:t>
        </w:r>
      </w:ins>
      <w:r w:rsidRPr="003B7399">
        <w:t>. Variant</w:t>
      </w:r>
      <w:ins w:id="875" w:author="Maria Myslina" w:date="2019-06-04T16:59:00Z">
        <w:r w:rsidR="009D2D5C">
          <w:t>s</w:t>
        </w:r>
      </w:ins>
      <w:r w:rsidRPr="003B7399">
        <w:t xml:space="preserve"> of notation of a simple linear model.</w:t>
      </w:r>
    </w:p>
    <w:tbl>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4250"/>
        <w:gridCol w:w="4248"/>
      </w:tblGrid>
      <w:tr w:rsidR="00D74124" w:rsidRPr="004A1823" w14:paraId="71EDAD0D"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57F02DE6"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341DAFCA"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r>
      <w:tr w:rsidR="00D74124" w:rsidRPr="004A1823" w14:paraId="707A8097"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4614AF4D" w14:textId="77777777" w:rsidR="00D74124" w:rsidRPr="004A1823" w:rsidRDefault="001732C5" w:rsidP="004A1823">
            <w:pPr>
              <w:ind w:firstLine="0"/>
              <w:rPr>
                <w:rFonts w:eastAsia="Times New Roman" w:cs="Times New Roman"/>
              </w:rPr>
            </w:pPr>
            <w:r w:rsidRPr="004A1823">
              <w:rPr>
                <w:rFonts w:eastAsia="Times New Roman" w:cs="Times New Roman"/>
              </w:rPr>
              <w:t>A</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22960640"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There is one effect, the influence of which we study.</w:t>
            </w:r>
          </w:p>
        </w:tc>
      </w:tr>
      <w:tr w:rsidR="00D74124" w:rsidRPr="004A1823" w14:paraId="4A80AC65"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26A41BAA" w14:textId="77777777" w:rsidR="00D74124" w:rsidRPr="004A1823" w:rsidRDefault="001732C5" w:rsidP="004A1823">
            <w:pPr>
              <w:ind w:firstLine="0"/>
              <w:rPr>
                <w:rFonts w:eastAsia="Times New Roman" w:cs="Times New Roman"/>
              </w:rPr>
            </w:pPr>
            <w:r w:rsidRPr="004A1823">
              <w:rPr>
                <w:rFonts w:eastAsia="Times New Roman" w:cs="Times New Roman"/>
              </w:rPr>
              <w:t>A + B</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00C61783"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 xml:space="preserve">There are two effects which affect the studied parameter and they do not interact </w:t>
            </w:r>
            <w:r w:rsidRPr="004A1823">
              <w:rPr>
                <w:rFonts w:eastAsia="Times New Roman" w:cs="Times New Roman"/>
                <w:lang w:val="en-US"/>
              </w:rPr>
              <w:lastRenderedPageBreak/>
              <w:t>with each other (i.e. there is no correlation between them).</w:t>
            </w:r>
          </w:p>
        </w:tc>
      </w:tr>
      <w:tr w:rsidR="00D74124" w:rsidRPr="004A1823" w14:paraId="1E5D6636"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45627430"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A:B</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6D101E0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There are two effects which interaction affect the studied parameter.</w:t>
            </w:r>
          </w:p>
        </w:tc>
      </w:tr>
      <w:tr w:rsidR="00D74124" w:rsidRPr="004A1823" w14:paraId="6D6EF9CB"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0026F3C6" w14:textId="77777777" w:rsidR="00D74124" w:rsidRPr="004A1823" w:rsidRDefault="001732C5" w:rsidP="004A1823">
            <w:pPr>
              <w:ind w:firstLine="0"/>
              <w:rPr>
                <w:rFonts w:eastAsia="Times New Roman" w:cs="Times New Roman"/>
              </w:rPr>
            </w:pPr>
            <w:r w:rsidRPr="004A1823">
              <w:rPr>
                <w:rFonts w:eastAsia="Times New Roman" w:cs="Times New Roman"/>
              </w:rPr>
              <w:t>A * B = A + B + A:B</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7162915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There are two effects which affect the studied parameter separately and they do interact with each other (i.e. we assume, that there is a correlation between them).</w:t>
            </w:r>
          </w:p>
        </w:tc>
      </w:tr>
    </w:tbl>
    <w:p w14:paraId="5571CFB7" w14:textId="77777777" w:rsidR="00D74124" w:rsidRPr="004A1823" w:rsidRDefault="00D74124" w:rsidP="004A1823">
      <w:pPr>
        <w:ind w:right="-5"/>
        <w:rPr>
          <w:rFonts w:eastAsia="Times New Roman" w:cs="Times New Roman"/>
          <w:lang w:val="en-US"/>
        </w:rPr>
      </w:pPr>
    </w:p>
    <w:p w14:paraId="0A3A79C6" w14:textId="6EC6286D" w:rsidR="00D74124" w:rsidRPr="004A1823" w:rsidDel="003B7399" w:rsidRDefault="001732C5" w:rsidP="004A1823">
      <w:pPr>
        <w:ind w:right="-5"/>
        <w:rPr>
          <w:del w:id="876" w:author="Maria Myslina" w:date="2019-06-04T15:05:00Z"/>
          <w:rFonts w:eastAsia="Times New Roman" w:cs="Times New Roman"/>
          <w:lang w:val="en-US"/>
        </w:rPr>
      </w:pPr>
      <w:r w:rsidRPr="004A1823">
        <w:rPr>
          <w:rFonts w:eastAsia="Times New Roman" w:cs="Times New Roman"/>
          <w:lang w:val="en-US"/>
        </w:rPr>
        <w:t xml:space="preserve">In addition to these parameters (which are called population-level effects in the Mixed-Effects models), in the Multilevel Mixed-Effects Models we have group-level effects. The notations used for them in the designed models are represented by </w:t>
      </w:r>
      <w:del w:id="877" w:author="Maria Myslina" w:date="2019-06-04T14:36:00Z">
        <w:r w:rsidRPr="004A1823" w:rsidDel="003B7399">
          <w:rPr>
            <w:rFonts w:eastAsia="Times New Roman" w:cs="Times New Roman"/>
            <w:lang w:val="en-US"/>
          </w:rPr>
          <w:delText xml:space="preserve">Table </w:delText>
        </w:r>
      </w:del>
      <w:ins w:id="878" w:author="Maria Myslina" w:date="2019-06-04T14:39:00Z">
        <w:r w:rsidR="003B7399">
          <w:rPr>
            <w:rFonts w:eastAsia="Times New Roman" w:cs="Times New Roman"/>
            <w:lang w:val="en-US"/>
          </w:rPr>
          <w:t>Table </w:t>
        </w:r>
      </w:ins>
      <w:del w:id="879" w:author="Maria Myslina" w:date="2019-06-04T15:33:00Z">
        <w:r w:rsidRPr="004A1823" w:rsidDel="00C95CB3">
          <w:rPr>
            <w:rFonts w:eastAsia="Times New Roman" w:cs="Times New Roman"/>
            <w:lang w:val="en-US"/>
          </w:rPr>
          <w:delText>N</w:delText>
        </w:r>
      </w:del>
      <w:ins w:id="880" w:author="Maria Myslina" w:date="2019-06-04T15:33:00Z">
        <w:r w:rsidR="00C95CB3">
          <w:rPr>
            <w:rFonts w:eastAsia="Times New Roman" w:cs="Times New Roman"/>
            <w:lang w:val="en-US"/>
          </w:rPr>
          <w:t>8</w:t>
        </w:r>
      </w:ins>
      <w:r w:rsidRPr="004A1823">
        <w:rPr>
          <w:rFonts w:eastAsia="Times New Roman" w:cs="Times New Roman"/>
          <w:lang w:val="en-US"/>
        </w:rPr>
        <w:t>.</w:t>
      </w:r>
    </w:p>
    <w:p w14:paraId="005E4FB0" w14:textId="77777777" w:rsidR="00D74124" w:rsidRPr="004A1823" w:rsidRDefault="00D74124" w:rsidP="003B7399">
      <w:pPr>
        <w:ind w:right="-5"/>
        <w:rPr>
          <w:rFonts w:cs="Times New Roman"/>
          <w:lang w:val="en-US"/>
        </w:rPr>
        <w:pPrChange w:id="881" w:author="Maria Myslina" w:date="2019-06-04T15:05:00Z">
          <w:pPr>
            <w:ind w:right="-5" w:firstLine="0"/>
          </w:pPr>
        </w:pPrChange>
      </w:pPr>
    </w:p>
    <w:p w14:paraId="3D23D39A" w14:textId="16E6C6D5" w:rsidR="00D74124" w:rsidRPr="003B7399" w:rsidRDefault="001732C5" w:rsidP="003B7399">
      <w:pPr>
        <w:pStyle w:val="af6"/>
        <w:pPrChange w:id="882" w:author="Maria Myslina" w:date="2019-06-04T15:05:00Z">
          <w:pPr>
            <w:ind w:right="-5" w:firstLine="0"/>
          </w:pPr>
        </w:pPrChange>
      </w:pPr>
      <w:del w:id="883" w:author="Maria Myslina" w:date="2019-06-04T14:36:00Z">
        <w:r w:rsidRPr="003B7399" w:rsidDel="003B7399">
          <w:delText xml:space="preserve">Table </w:delText>
        </w:r>
      </w:del>
      <w:ins w:id="884" w:author="Maria Myslina" w:date="2019-06-04T14:39:00Z">
        <w:r w:rsidR="003B7399" w:rsidRPr="003B7399">
          <w:t>Table </w:t>
        </w:r>
      </w:ins>
      <w:del w:id="885" w:author="Maria Myslina" w:date="2019-06-04T15:33:00Z">
        <w:r w:rsidRPr="003B7399" w:rsidDel="00C95CB3">
          <w:delText>N</w:delText>
        </w:r>
      </w:del>
      <w:ins w:id="886" w:author="Maria Myslina" w:date="2019-06-04T15:33:00Z">
        <w:r w:rsidR="00C95CB3">
          <w:t>8</w:t>
        </w:r>
      </w:ins>
      <w:r w:rsidRPr="003B7399">
        <w:t>. Notations for the group-level effects.</w:t>
      </w:r>
    </w:p>
    <w:tbl>
      <w:tblPr>
        <w:tblStyle w:val="TableNormal"/>
        <w:tblW w:w="8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4250"/>
        <w:gridCol w:w="4248"/>
      </w:tblGrid>
      <w:tr w:rsidR="00D74124" w:rsidRPr="004A1823" w14:paraId="42DFF687"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22798B6C"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2BE6733F"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r>
      <w:tr w:rsidR="00D74124" w:rsidRPr="004A1823" w14:paraId="597F2AA1"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25016D30" w14:textId="77777777" w:rsidR="00D74124" w:rsidRPr="004A1823" w:rsidRDefault="001732C5" w:rsidP="004A1823">
            <w:pPr>
              <w:ind w:firstLine="0"/>
              <w:rPr>
                <w:rFonts w:eastAsia="Times New Roman" w:cs="Times New Roman"/>
              </w:rPr>
            </w:pPr>
            <w:r w:rsidRPr="004A1823">
              <w:rPr>
                <w:rFonts w:eastAsia="Times New Roman" w:cs="Times New Roman"/>
              </w:rPr>
              <w:t>(1|A)</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42C6A39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may vary on different levels of effect A.</w:t>
            </w:r>
          </w:p>
        </w:tc>
      </w:tr>
      <w:tr w:rsidR="00D74124" w:rsidRPr="004A1823" w14:paraId="29516B6B"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7E933A9A" w14:textId="77777777" w:rsidR="00D74124" w:rsidRPr="004A1823" w:rsidRDefault="001732C5" w:rsidP="004A1823">
            <w:pPr>
              <w:ind w:firstLine="0"/>
              <w:rPr>
                <w:rFonts w:eastAsia="Times New Roman" w:cs="Times New Roman"/>
              </w:rPr>
            </w:pPr>
            <w:r w:rsidRPr="004A1823">
              <w:rPr>
                <w:rFonts w:eastAsia="Times New Roman" w:cs="Times New Roman"/>
              </w:rPr>
              <w:t>(B|A) = (1 + B|A)</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713C172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and the slope of the regression line vary on the different levels of the effect A. The variation of mean and slope interact with each other (i.e. there is a correlation between them).</w:t>
            </w:r>
          </w:p>
        </w:tc>
      </w:tr>
      <w:tr w:rsidR="00D74124" w:rsidRPr="004A1823" w14:paraId="71733603"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3392B486" w14:textId="77777777" w:rsidR="00D74124" w:rsidRPr="004A1823" w:rsidRDefault="001732C5" w:rsidP="004A1823">
            <w:pPr>
              <w:ind w:firstLine="0"/>
              <w:rPr>
                <w:rFonts w:eastAsia="Times New Roman" w:cs="Times New Roman"/>
              </w:rPr>
            </w:pPr>
            <w:r w:rsidRPr="004A1823">
              <w:rPr>
                <w:rFonts w:eastAsia="Times New Roman" w:cs="Times New Roman"/>
              </w:rPr>
              <w:t>(B||A) = (0 + B|A) + (1|A)</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1E244B8E"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and the slope of the regression line vary on the different levels of effect A. The variation of mean and slope do not interact with each other (i.e. there is no correlation between them).</w:t>
            </w:r>
          </w:p>
        </w:tc>
      </w:tr>
      <w:tr w:rsidR="00D74124" w:rsidRPr="004A1823" w14:paraId="7BE0F309"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6BEC1077"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(1|A/C)</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5A409D57"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varies on the different levels of effect A. The mean also vary between different levels of B which levels are sublevels of the levels of A (C is nested within A).</w:t>
            </w:r>
          </w:p>
        </w:tc>
      </w:tr>
      <w:tr w:rsidR="00D74124" w:rsidRPr="004A1823" w14:paraId="56823B7C"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7FD897B4" w14:textId="77777777" w:rsidR="00D74124" w:rsidRPr="004A1823" w:rsidRDefault="001732C5" w:rsidP="004A1823">
            <w:pPr>
              <w:ind w:firstLine="0"/>
              <w:rPr>
                <w:rFonts w:eastAsia="Times New Roman" w:cs="Times New Roman"/>
              </w:rPr>
            </w:pPr>
            <w:r w:rsidRPr="004A1823">
              <w:rPr>
                <w:rFonts w:eastAsia="Times New Roman" w:cs="Times New Roman"/>
              </w:rPr>
              <w:t>(B|A/C)</w:t>
            </w: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3340C2E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and the slope of the regression line vary on the different levels of effect A. The mean and the slope of the regression line also vary between different levels of C which levels are sublevels of the levels of A (C is nested within A). The variation of mean and slope interact with each other (i.e. there is a correlation between them).</w:t>
            </w:r>
          </w:p>
        </w:tc>
      </w:tr>
      <w:tr w:rsidR="00D74124" w:rsidRPr="004A1823" w14:paraId="4C2B8F2C" w14:textId="77777777">
        <w:tc>
          <w:tcPr>
            <w:tcW w:w="4249" w:type="dxa"/>
            <w:tcBorders>
              <w:top w:val="single" w:sz="8" w:space="0" w:color="000000"/>
              <w:left w:val="single" w:sz="8" w:space="0" w:color="000000"/>
              <w:bottom w:val="single" w:sz="8" w:space="0" w:color="000000"/>
              <w:right w:val="single" w:sz="8" w:space="0" w:color="000000"/>
            </w:tcBorders>
            <w:shd w:val="clear" w:color="auto" w:fill="auto"/>
          </w:tcPr>
          <w:p w14:paraId="5D30F1E4" w14:textId="77777777" w:rsidR="00D74124" w:rsidRPr="004A1823" w:rsidRDefault="001732C5" w:rsidP="004A1823">
            <w:pPr>
              <w:ind w:firstLine="0"/>
              <w:rPr>
                <w:rFonts w:eastAsia="Times New Roman" w:cs="Times New Roman"/>
              </w:rPr>
            </w:pPr>
            <w:r w:rsidRPr="004A1823">
              <w:rPr>
                <w:rFonts w:eastAsia="Times New Roman" w:cs="Times New Roman"/>
              </w:rPr>
              <w:t>(B||A/C) = (0 + B|A/C) + (1|A/C)</w:t>
            </w:r>
          </w:p>
          <w:p w14:paraId="39BC9C9B" w14:textId="77777777" w:rsidR="00D74124" w:rsidRPr="004A1823" w:rsidRDefault="00D74124" w:rsidP="004A1823">
            <w:pPr>
              <w:rPr>
                <w:rFonts w:eastAsia="Times New Roman" w:cs="Times New Roman"/>
              </w:rPr>
            </w:pPr>
          </w:p>
        </w:tc>
        <w:tc>
          <w:tcPr>
            <w:tcW w:w="4248" w:type="dxa"/>
            <w:tcBorders>
              <w:top w:val="single" w:sz="8" w:space="0" w:color="000000"/>
              <w:left w:val="single" w:sz="8" w:space="0" w:color="000000"/>
              <w:bottom w:val="single" w:sz="8" w:space="0" w:color="000000"/>
              <w:right w:val="single" w:sz="8" w:space="0" w:color="000000"/>
            </w:tcBorders>
            <w:shd w:val="clear" w:color="auto" w:fill="auto"/>
          </w:tcPr>
          <w:p w14:paraId="13D0CBE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The mean of the studied parameter and the angle of slope of the regression line vary on the different levels of effect A. The mean and the angle of slope of the regression line also vary between different levels of C which levels are sublevels of the levels of A (C is nested within A). The variation of mean and slope do not interact with each other (i.e. there is no correlation between them).</w:t>
            </w:r>
          </w:p>
        </w:tc>
      </w:tr>
    </w:tbl>
    <w:p w14:paraId="3E20698B" w14:textId="77777777" w:rsidR="00D74124" w:rsidRPr="004A1823" w:rsidRDefault="00D74124" w:rsidP="004A1823">
      <w:pPr>
        <w:ind w:right="-5"/>
        <w:rPr>
          <w:rFonts w:eastAsia="Times New Roman" w:cs="Times New Roman"/>
          <w:lang w:val="en-US"/>
        </w:rPr>
      </w:pPr>
    </w:p>
    <w:p w14:paraId="7C7DDC2C" w14:textId="56BB83DC" w:rsidR="00D74124" w:rsidRDefault="00C95CB3" w:rsidP="004A1823">
      <w:pPr>
        <w:ind w:right="-5"/>
        <w:rPr>
          <w:ins w:id="887" w:author="Maria Myslina" w:date="2019-06-04T15:36:00Z"/>
          <w:rFonts w:eastAsia="Times New Roman" w:cs="Times New Roman"/>
          <w:lang w:val="en-US"/>
        </w:rPr>
      </w:pPr>
      <w:ins w:id="888" w:author="Maria Myslina" w:date="2019-06-04T15:34:00Z">
        <w:r>
          <w:rPr>
            <w:rFonts w:eastAsia="Times New Roman" w:cs="Times New Roman"/>
            <w:lang w:val="en-US"/>
          </w:rPr>
          <w:t>As it was decided to not use age and gender as population-level factors</w:t>
        </w:r>
      </w:ins>
      <w:ins w:id="889" w:author="Maria Myslina" w:date="2019-06-04T15:35:00Z">
        <w:r>
          <w:rPr>
            <w:rFonts w:eastAsia="Times New Roman" w:cs="Times New Roman"/>
            <w:lang w:val="en-US"/>
          </w:rPr>
          <w:t xml:space="preserve"> (see </w:t>
        </w:r>
        <w:r>
          <w:rPr>
            <w:rFonts w:eastAsia="Times New Roman" w:cs="Times New Roman"/>
            <w:lang w:val="en-US"/>
          </w:rPr>
          <w:fldChar w:fldCharType="begin"/>
        </w:r>
        <w:r>
          <w:rPr>
            <w:rFonts w:eastAsia="Times New Roman" w:cs="Times New Roman"/>
            <w:lang w:val="en-US"/>
          </w:rPr>
          <w:instrText xml:space="preserve"> HYPERLINK  \l "_3.1._Materials" </w:instrText>
        </w:r>
        <w:r>
          <w:rPr>
            <w:rFonts w:eastAsia="Times New Roman" w:cs="Times New Roman"/>
            <w:lang w:val="en-US"/>
          </w:rPr>
        </w:r>
        <w:r>
          <w:rPr>
            <w:rFonts w:eastAsia="Times New Roman" w:cs="Times New Roman"/>
            <w:lang w:val="en-US"/>
          </w:rPr>
          <w:fldChar w:fldCharType="separate"/>
        </w:r>
        <w:r w:rsidRPr="00C95CB3">
          <w:rPr>
            <w:rStyle w:val="afa"/>
            <w:rFonts w:eastAsia="Times New Roman" w:cs="Times New Roman"/>
            <w:lang w:val="en-US"/>
          </w:rPr>
          <w:t>the Materials chapter</w:t>
        </w:r>
        <w:r>
          <w:rPr>
            <w:rFonts w:eastAsia="Times New Roman" w:cs="Times New Roman"/>
            <w:lang w:val="en-US"/>
          </w:rPr>
          <w:fldChar w:fldCharType="end"/>
        </w:r>
        <w:r>
          <w:rPr>
            <w:rFonts w:eastAsia="Times New Roman" w:cs="Times New Roman"/>
            <w:lang w:val="en-US"/>
          </w:rPr>
          <w:t xml:space="preserve"> of the </w:t>
        </w:r>
      </w:ins>
      <w:ins w:id="890" w:author="Maria Myslina" w:date="2019-06-04T15:36:00Z">
        <w:r>
          <w:rPr>
            <w:rFonts w:eastAsia="Times New Roman" w:cs="Times New Roman"/>
            <w:lang w:val="en-US"/>
          </w:rPr>
          <w:t>Methods section</w:t>
        </w:r>
      </w:ins>
      <w:ins w:id="891" w:author="Maria Myslina" w:date="2019-06-04T15:35:00Z">
        <w:r>
          <w:rPr>
            <w:rFonts w:eastAsia="Times New Roman" w:cs="Times New Roman"/>
            <w:lang w:val="en-US"/>
          </w:rPr>
          <w:t>)</w:t>
        </w:r>
      </w:ins>
      <w:ins w:id="892" w:author="Maria Myslina" w:date="2019-06-04T15:34:00Z">
        <w:r>
          <w:rPr>
            <w:rFonts w:eastAsia="Times New Roman" w:cs="Times New Roman"/>
            <w:lang w:val="en-US"/>
          </w:rPr>
          <w:t xml:space="preserve">, </w:t>
        </w:r>
      </w:ins>
      <w:ins w:id="893" w:author="Maria Myslina" w:date="2019-06-04T15:36:00Z">
        <w:r>
          <w:rPr>
            <w:rFonts w:eastAsia="Times New Roman" w:cs="Times New Roman"/>
            <w:lang w:val="en-US"/>
          </w:rPr>
          <w:t>o</w:t>
        </w:r>
      </w:ins>
      <w:ins w:id="894" w:author="Maria Myslina" w:date="2019-06-04T15:34:00Z">
        <w:r>
          <w:rPr>
            <w:rFonts w:eastAsia="Times New Roman" w:cs="Times New Roman"/>
            <w:lang w:val="en-US"/>
          </w:rPr>
          <w:t xml:space="preserve">nly the length of an utterance is syllables was </w:t>
        </w:r>
      </w:ins>
      <w:ins w:id="895" w:author="Maria Myslina" w:date="2019-06-04T15:35:00Z">
        <w:r>
          <w:rPr>
            <w:rFonts w:eastAsia="Times New Roman" w:cs="Times New Roman"/>
            <w:lang w:val="en-US"/>
          </w:rPr>
          <w:t>placed on this position.</w:t>
        </w:r>
      </w:ins>
      <w:ins w:id="896" w:author="Maria Myslina" w:date="2019-06-04T15:34:00Z">
        <w:r>
          <w:rPr>
            <w:rFonts w:eastAsia="Times New Roman" w:cs="Times New Roman"/>
            <w:lang w:val="en-US"/>
          </w:rPr>
          <w:t xml:space="preserve"> </w:t>
        </w:r>
      </w:ins>
      <w:del w:id="897" w:author="Maria Myslina" w:date="2019-06-04T14:36:00Z">
        <w:r w:rsidR="001732C5" w:rsidRPr="004A1823" w:rsidDel="003B7399">
          <w:rPr>
            <w:rFonts w:eastAsia="Times New Roman" w:cs="Times New Roman"/>
            <w:lang w:val="en-US"/>
          </w:rPr>
          <w:delText xml:space="preserve">Table </w:delText>
        </w:r>
      </w:del>
      <w:ins w:id="898" w:author="Maria Myslina" w:date="2019-06-04T14:39:00Z">
        <w:r w:rsidR="003B7399">
          <w:rPr>
            <w:rFonts w:eastAsia="Times New Roman" w:cs="Times New Roman"/>
            <w:lang w:val="en-US"/>
          </w:rPr>
          <w:t>Table </w:t>
        </w:r>
      </w:ins>
      <w:del w:id="899" w:author="Maria Myslina" w:date="2019-06-04T15:33:00Z">
        <w:r w:rsidR="001732C5" w:rsidRPr="004A1823" w:rsidDel="00C95CB3">
          <w:rPr>
            <w:rFonts w:eastAsia="Times New Roman" w:cs="Times New Roman"/>
            <w:lang w:val="en-US"/>
          </w:rPr>
          <w:delText>N</w:delText>
        </w:r>
      </w:del>
      <w:ins w:id="900" w:author="Maria Myslina" w:date="2019-06-04T15:33:00Z">
        <w:r>
          <w:rPr>
            <w:rFonts w:eastAsia="Times New Roman" w:cs="Times New Roman"/>
            <w:lang w:val="en-US"/>
          </w:rPr>
          <w:t>9</w:t>
        </w:r>
      </w:ins>
      <w:r w:rsidR="001732C5" w:rsidRPr="004A1823">
        <w:rPr>
          <w:rFonts w:eastAsia="Times New Roman" w:cs="Times New Roman"/>
          <w:lang w:val="en-US"/>
        </w:rPr>
        <w:t xml:space="preserve"> summarizes the information about the designed models and provides explanations regarding their structure. </w:t>
      </w:r>
      <w:r w:rsidR="001732C5" w:rsidRPr="003B7399">
        <w:rPr>
          <w:rFonts w:eastAsia="Times New Roman" w:cs="Times New Roman"/>
          <w:lang w:val="en-US"/>
          <w:rPrChange w:id="901" w:author="Maria Myslina" w:date="2019-06-04T14:37:00Z">
            <w:rPr>
              <w:rFonts w:eastAsia="Times New Roman" w:cs="Times New Roman"/>
            </w:rPr>
          </w:rPrChange>
        </w:rPr>
        <w:t>The names of the factors have the following meaning:</w:t>
      </w:r>
    </w:p>
    <w:p w14:paraId="72BE8621" w14:textId="77777777" w:rsidR="00C95CB3" w:rsidRPr="003B7399" w:rsidRDefault="00C95CB3" w:rsidP="004A1823">
      <w:pPr>
        <w:ind w:right="-5"/>
        <w:rPr>
          <w:rFonts w:eastAsia="Times New Roman" w:cs="Times New Roman"/>
          <w:lang w:val="en-US"/>
          <w:rPrChange w:id="902" w:author="Maria Myslina" w:date="2019-06-04T14:37:00Z">
            <w:rPr>
              <w:rFonts w:eastAsia="Times New Roman" w:cs="Times New Roman"/>
            </w:rPr>
          </w:rPrChange>
        </w:rPr>
      </w:pPr>
    </w:p>
    <w:p w14:paraId="03748CA8" w14:textId="5078C0F8" w:rsidR="00D74124" w:rsidRPr="004A1823" w:rsidRDefault="001732C5" w:rsidP="004A1823">
      <w:pPr>
        <w:numPr>
          <w:ilvl w:val="0"/>
          <w:numId w:val="3"/>
        </w:numPr>
        <w:ind w:right="-5"/>
        <w:rPr>
          <w:rFonts w:eastAsia="Times New Roman" w:cs="Times New Roman"/>
          <w:lang w:val="en-US"/>
        </w:rPr>
      </w:pPr>
      <w:r w:rsidRPr="004A1823">
        <w:rPr>
          <w:rFonts w:eastAsia="Times New Roman" w:cs="Times New Roman"/>
          <w:lang w:val="en-US"/>
        </w:rPr>
        <w:lastRenderedPageBreak/>
        <w:t>RATE — speech rate of observation (1 utterance = 1 observation)</w:t>
      </w:r>
    </w:p>
    <w:p w14:paraId="2944C87F" w14:textId="77777777" w:rsidR="00D74124" w:rsidRPr="004A1823" w:rsidRDefault="001732C5" w:rsidP="004A1823">
      <w:pPr>
        <w:numPr>
          <w:ilvl w:val="0"/>
          <w:numId w:val="3"/>
        </w:numPr>
        <w:ind w:right="-5"/>
        <w:rPr>
          <w:rFonts w:eastAsia="Times New Roman" w:cs="Times New Roman"/>
        </w:rPr>
      </w:pPr>
      <w:r w:rsidRPr="004A1823">
        <w:rPr>
          <w:rFonts w:eastAsia="Times New Roman" w:cs="Times New Roman"/>
        </w:rPr>
        <w:t>AGE — age of a speaker</w:t>
      </w:r>
    </w:p>
    <w:p w14:paraId="4ECC8435" w14:textId="77777777" w:rsidR="00D74124" w:rsidRPr="004A1823" w:rsidRDefault="001732C5" w:rsidP="004A1823">
      <w:pPr>
        <w:numPr>
          <w:ilvl w:val="0"/>
          <w:numId w:val="3"/>
        </w:numPr>
        <w:ind w:right="-5"/>
        <w:rPr>
          <w:rFonts w:eastAsia="Times New Roman" w:cs="Times New Roman"/>
        </w:rPr>
      </w:pPr>
      <w:r w:rsidRPr="004A1823">
        <w:rPr>
          <w:rFonts w:eastAsia="Times New Roman" w:cs="Times New Roman"/>
        </w:rPr>
        <w:t>GENDER — gender of a speaker</w:t>
      </w:r>
    </w:p>
    <w:p w14:paraId="16F8B774" w14:textId="77777777" w:rsidR="00D74124" w:rsidRPr="004A1823" w:rsidRDefault="001732C5" w:rsidP="004A1823">
      <w:pPr>
        <w:numPr>
          <w:ilvl w:val="0"/>
          <w:numId w:val="3"/>
        </w:numPr>
        <w:ind w:right="-5"/>
        <w:rPr>
          <w:rFonts w:eastAsia="Times New Roman" w:cs="Times New Roman"/>
          <w:lang w:val="en-US"/>
        </w:rPr>
      </w:pPr>
      <w:r w:rsidRPr="004A1823">
        <w:rPr>
          <w:rFonts w:eastAsia="Times New Roman" w:cs="Times New Roman"/>
          <w:lang w:val="en-US"/>
        </w:rPr>
        <w:t>LANGUAGE — a language of an observation</w:t>
      </w:r>
    </w:p>
    <w:p w14:paraId="5EA29A95" w14:textId="77777777" w:rsidR="00D74124" w:rsidRPr="004A1823" w:rsidRDefault="001732C5" w:rsidP="004A1823">
      <w:pPr>
        <w:numPr>
          <w:ilvl w:val="0"/>
          <w:numId w:val="3"/>
        </w:numPr>
        <w:ind w:right="-5"/>
        <w:rPr>
          <w:rFonts w:eastAsia="Times New Roman" w:cs="Times New Roman"/>
        </w:rPr>
      </w:pPr>
      <w:r w:rsidRPr="004A1823">
        <w:rPr>
          <w:rFonts w:eastAsia="Times New Roman" w:cs="Times New Roman"/>
        </w:rPr>
        <w:t>PARTICIPANT — id of a speaker</w:t>
      </w:r>
    </w:p>
    <w:p w14:paraId="1F111DDF" w14:textId="77777777" w:rsidR="00D74124" w:rsidRPr="004A1823" w:rsidRDefault="001732C5" w:rsidP="004A1823">
      <w:pPr>
        <w:numPr>
          <w:ilvl w:val="0"/>
          <w:numId w:val="3"/>
        </w:numPr>
        <w:ind w:right="-5"/>
        <w:rPr>
          <w:rFonts w:eastAsia="Times New Roman" w:cs="Times New Roman"/>
          <w:lang w:val="en-US"/>
        </w:rPr>
      </w:pPr>
      <w:r w:rsidRPr="004A1823">
        <w:rPr>
          <w:rFonts w:eastAsia="Times New Roman" w:cs="Times New Roman"/>
          <w:lang w:val="en-US"/>
        </w:rPr>
        <w:t>SYLLABLES — length on an utterance measured in the number of syllables</w:t>
      </w:r>
    </w:p>
    <w:p w14:paraId="6EB3C262" w14:textId="0C37E049" w:rsidR="00D74124" w:rsidRPr="004A1823" w:rsidDel="003B7399" w:rsidRDefault="00D74124" w:rsidP="004A1823">
      <w:pPr>
        <w:ind w:left="720" w:right="-5" w:firstLine="0"/>
        <w:rPr>
          <w:del w:id="903" w:author="Maria Myslina" w:date="2019-06-04T15:05:00Z"/>
          <w:rFonts w:eastAsia="Times New Roman" w:cs="Times New Roman"/>
          <w:lang w:val="en-US"/>
        </w:rPr>
      </w:pPr>
    </w:p>
    <w:p w14:paraId="013529A8" w14:textId="71D5400E" w:rsidR="00D74124" w:rsidRPr="004A1823" w:rsidRDefault="001732C5" w:rsidP="003B7399">
      <w:pPr>
        <w:pStyle w:val="af6"/>
        <w:pPrChange w:id="904" w:author="Maria Myslina" w:date="2019-06-04T15:05:00Z">
          <w:pPr>
            <w:ind w:right="-5" w:firstLine="0"/>
          </w:pPr>
        </w:pPrChange>
      </w:pPr>
      <w:del w:id="905" w:author="Maria Myslina" w:date="2019-06-04T14:36:00Z">
        <w:r w:rsidRPr="004A1823" w:rsidDel="003B7399">
          <w:delText xml:space="preserve">Table </w:delText>
        </w:r>
      </w:del>
      <w:ins w:id="906" w:author="Maria Myslina" w:date="2019-06-04T14:39:00Z">
        <w:r w:rsidR="003B7399">
          <w:t>Table </w:t>
        </w:r>
      </w:ins>
      <w:del w:id="907" w:author="Maria Myslina" w:date="2019-06-04T15:33:00Z">
        <w:r w:rsidRPr="004A1823" w:rsidDel="00C95CB3">
          <w:delText>N</w:delText>
        </w:r>
      </w:del>
      <w:ins w:id="908" w:author="Maria Myslina" w:date="2019-06-04T15:33:00Z">
        <w:r w:rsidR="00C95CB3">
          <w:t>9</w:t>
        </w:r>
      </w:ins>
      <w:r w:rsidRPr="004A1823">
        <w:t>. Multilevel Mixed-Effects Models.</w:t>
      </w:r>
    </w:p>
    <w:tbl>
      <w:tblPr>
        <w:tblStyle w:val="TableNormal"/>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1065"/>
        <w:gridCol w:w="7980"/>
      </w:tblGrid>
      <w:tr w:rsidR="00D74124" w:rsidRPr="004A1823" w14:paraId="629781B4"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6F8BD5D7" w14:textId="77777777" w:rsidR="00D74124" w:rsidRPr="004A1823" w:rsidRDefault="001732C5" w:rsidP="004A1823">
            <w:pPr>
              <w:ind w:firstLine="0"/>
              <w:rPr>
                <w:rFonts w:eastAsia="Times New Roman" w:cs="Times New Roman"/>
              </w:rPr>
            </w:pPr>
            <w:r w:rsidRPr="004A1823">
              <w:rPr>
                <w:rFonts w:eastAsia="Times New Roman" w:cs="Times New Roman"/>
              </w:rPr>
              <w:t>Model 1</w:t>
            </w:r>
          </w:p>
        </w:tc>
      </w:tr>
      <w:tr w:rsidR="00D74124" w:rsidRPr="004A1823" w14:paraId="0A7AF570"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6957D1A5"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69129F6D" w14:textId="77777777" w:rsidR="00D74124" w:rsidRPr="004A1823" w:rsidRDefault="001732C5" w:rsidP="004A1823">
            <w:pPr>
              <w:ind w:firstLine="0"/>
              <w:rPr>
                <w:rFonts w:eastAsia="Times New Roman" w:cs="Times New Roman"/>
              </w:rPr>
            </w:pPr>
            <w:r w:rsidRPr="004A1823">
              <w:rPr>
                <w:rFonts w:eastAsia="Times New Roman" w:cs="Times New Roman"/>
              </w:rPr>
              <w:t xml:space="preserve">RATE ~ </w:t>
            </w:r>
            <w:r w:rsidRPr="004A1823">
              <w:rPr>
                <w:rFonts w:cs="Times New Roman"/>
              </w:rPr>
              <w:t>1</w:t>
            </w:r>
            <w:r w:rsidRPr="004A1823">
              <w:rPr>
                <w:rFonts w:eastAsia="Times New Roman" w:cs="Times New Roman"/>
              </w:rPr>
              <w:t xml:space="preserve"> + (</w:t>
            </w:r>
            <w:r w:rsidRPr="004A1823">
              <w:rPr>
                <w:rFonts w:cs="Times New Roman"/>
              </w:rPr>
              <w:t>1</w:t>
            </w:r>
            <w:r w:rsidRPr="004A1823">
              <w:rPr>
                <w:rFonts w:eastAsia="Times New Roman" w:cs="Times New Roman"/>
              </w:rPr>
              <w:t>|LANGUAGE/GENDER/PARTICIPANT)</w:t>
            </w:r>
          </w:p>
        </w:tc>
      </w:tr>
      <w:tr w:rsidR="00D74124" w:rsidRPr="004A1823" w14:paraId="3560F2E5"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2A267F30" w14:textId="77777777" w:rsidR="00D74124" w:rsidRPr="004A1823" w:rsidRDefault="001732C5" w:rsidP="004A1823">
            <w:pPr>
              <w:ind w:firstLine="0"/>
              <w:rPr>
                <w:rFonts w:eastAsia="Times New Roman" w:cs="Times New Roman"/>
              </w:rPr>
            </w:pPr>
            <w:r w:rsidRPr="004A1823">
              <w:rPr>
                <w:rFonts w:eastAsia="Times New Roman" w:cs="Times New Roman"/>
              </w:rPr>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1EA2271"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 xml:space="preserve">Population-level: </w:t>
            </w:r>
            <w:r w:rsidRPr="004A1823">
              <w:rPr>
                <w:rFonts w:cs="Times New Roman"/>
                <w:lang w:val="en-US"/>
              </w:rPr>
              <w:t>-</w:t>
            </w:r>
          </w:p>
          <w:p w14:paraId="2E37FFE6"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 xml:space="preserve">Group-level: </w:t>
            </w:r>
            <w:r w:rsidRPr="004A1823">
              <w:rPr>
                <w:rFonts w:cs="Times New Roman"/>
                <w:lang w:val="en-US"/>
              </w:rPr>
              <w:t>PARTICIPANT nested in GENDER, which nested in LANGUAGE</w:t>
            </w:r>
          </w:p>
        </w:tc>
      </w:tr>
      <w:tr w:rsidR="00D74124" w:rsidRPr="004A1823" w14:paraId="0949A585"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63531AF3"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063DBB5D" w14:textId="77777777" w:rsidR="00D74124" w:rsidRPr="004A1823" w:rsidRDefault="001732C5" w:rsidP="004A1823">
            <w:pPr>
              <w:numPr>
                <w:ilvl w:val="0"/>
                <w:numId w:val="6"/>
              </w:numPr>
              <w:rPr>
                <w:rFonts w:eastAsia="Times New Roman" w:cs="Times New Roman"/>
                <w:lang w:val="en-US"/>
              </w:rPr>
            </w:pPr>
            <w:r w:rsidRPr="004A1823">
              <w:rPr>
                <w:rFonts w:eastAsia="Times New Roman" w:cs="Times New Roman"/>
                <w:lang w:val="en-US"/>
              </w:rPr>
              <w:t>The mean of RATE may vary on the different level of LANGUAGE</w:t>
            </w:r>
            <w:r w:rsidRPr="004A1823">
              <w:rPr>
                <w:rFonts w:cs="Times New Roman"/>
                <w:lang w:val="en-US"/>
              </w:rPr>
              <w:t xml:space="preserve">, </w:t>
            </w:r>
            <w:r w:rsidRPr="004A1823">
              <w:rPr>
                <w:rFonts w:eastAsia="Times New Roman" w:cs="Times New Roman"/>
                <w:lang w:val="en-US"/>
              </w:rPr>
              <w:t xml:space="preserve">its sublevels — </w:t>
            </w:r>
            <w:r w:rsidRPr="004A1823">
              <w:rPr>
                <w:rFonts w:cs="Times New Roman"/>
                <w:lang w:val="en-US"/>
              </w:rPr>
              <w:t>GENDER, and sublevels of GENDER — PARTICIPANTS</w:t>
            </w:r>
            <w:r w:rsidRPr="004A1823">
              <w:rPr>
                <w:rFonts w:eastAsia="Times New Roman" w:cs="Times New Roman"/>
                <w:lang w:val="en-US"/>
              </w:rPr>
              <w:t>.</w:t>
            </w:r>
          </w:p>
        </w:tc>
      </w:tr>
      <w:tr w:rsidR="00D74124" w:rsidRPr="004A1823" w14:paraId="15412862"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695FA4C6" w14:textId="77777777" w:rsidR="00D74124" w:rsidRPr="004A1823" w:rsidRDefault="001732C5" w:rsidP="004A1823">
            <w:pPr>
              <w:ind w:firstLine="0"/>
              <w:rPr>
                <w:rFonts w:eastAsia="Times New Roman" w:cs="Times New Roman"/>
              </w:rPr>
            </w:pPr>
            <w:r w:rsidRPr="004A1823">
              <w:rPr>
                <w:rFonts w:eastAsia="Times New Roman" w:cs="Times New Roman"/>
              </w:rPr>
              <w:t>Model 2</w:t>
            </w:r>
          </w:p>
        </w:tc>
      </w:tr>
      <w:tr w:rsidR="00D74124" w:rsidRPr="004A1823" w14:paraId="1914BBFD"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7FB6F304"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895E23B" w14:textId="77777777" w:rsidR="00D74124" w:rsidRPr="004A1823" w:rsidRDefault="001732C5" w:rsidP="004A1823">
            <w:pPr>
              <w:ind w:firstLine="0"/>
              <w:rPr>
                <w:rFonts w:eastAsia="Times New Roman" w:cs="Times New Roman"/>
              </w:rPr>
            </w:pPr>
            <w:r w:rsidRPr="004A1823">
              <w:rPr>
                <w:rFonts w:eastAsia="Times New Roman" w:cs="Times New Roman"/>
              </w:rPr>
              <w:t xml:space="preserve">RATE ~ </w:t>
            </w:r>
            <w:r w:rsidRPr="004A1823">
              <w:rPr>
                <w:rFonts w:cs="Times New Roman"/>
              </w:rPr>
              <w:t>1</w:t>
            </w:r>
            <w:r w:rsidRPr="004A1823">
              <w:rPr>
                <w:rFonts w:eastAsia="Times New Roman" w:cs="Times New Roman"/>
              </w:rPr>
              <w:t xml:space="preserve"> + (</w:t>
            </w:r>
            <w:r w:rsidRPr="004A1823">
              <w:rPr>
                <w:rFonts w:cs="Times New Roman"/>
              </w:rPr>
              <w:t>1</w:t>
            </w:r>
            <w:r w:rsidRPr="004A1823">
              <w:rPr>
                <w:rFonts w:eastAsia="Times New Roman" w:cs="Times New Roman"/>
              </w:rPr>
              <w:t>|GENDER/PARTICIPANT)</w:t>
            </w:r>
          </w:p>
        </w:tc>
      </w:tr>
      <w:tr w:rsidR="00D74124" w:rsidRPr="004A1823" w14:paraId="4BABCD92"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4B7CA87C" w14:textId="77777777" w:rsidR="00D74124" w:rsidRPr="004A1823" w:rsidRDefault="001732C5" w:rsidP="004A1823">
            <w:pPr>
              <w:ind w:firstLine="0"/>
              <w:rPr>
                <w:rFonts w:eastAsia="Times New Roman" w:cs="Times New Roman"/>
              </w:rPr>
            </w:pPr>
            <w:r w:rsidRPr="004A1823">
              <w:rPr>
                <w:rFonts w:eastAsia="Times New Roman" w:cs="Times New Roman"/>
              </w:rPr>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08587325"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 xml:space="preserve">Population-level: </w:t>
            </w:r>
            <w:r w:rsidRPr="004A1823">
              <w:rPr>
                <w:rFonts w:cs="Times New Roman"/>
                <w:lang w:val="en-US"/>
              </w:rPr>
              <w:t>-</w:t>
            </w:r>
          </w:p>
          <w:p w14:paraId="4445FA9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Group-level:</w:t>
            </w:r>
            <w:r w:rsidRPr="004A1823">
              <w:rPr>
                <w:rFonts w:cs="Times New Roman"/>
                <w:lang w:val="en-US"/>
              </w:rPr>
              <w:t xml:space="preserve">  PARTICIPANT nested in GENDER</w:t>
            </w:r>
          </w:p>
        </w:tc>
      </w:tr>
      <w:tr w:rsidR="00D74124" w:rsidRPr="004A1823" w14:paraId="5BE1A7D5"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18FA3BE6"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52D8A292" w14:textId="77777777" w:rsidR="00D74124" w:rsidRPr="004A1823" w:rsidRDefault="001732C5" w:rsidP="004A1823">
            <w:pPr>
              <w:numPr>
                <w:ilvl w:val="0"/>
                <w:numId w:val="8"/>
              </w:numPr>
              <w:ind w:hanging="720"/>
              <w:rPr>
                <w:rFonts w:cs="Times New Roman"/>
                <w:lang w:val="en-US"/>
              </w:rPr>
            </w:pPr>
            <w:r w:rsidRPr="004A1823">
              <w:rPr>
                <w:rFonts w:cs="Times New Roman"/>
                <w:lang w:val="en-US"/>
              </w:rPr>
              <w:t>The mean of RATE may vary on the different level of GENDER, and its sublevels GENDER — PARTICIPANTS.</w:t>
            </w:r>
          </w:p>
        </w:tc>
      </w:tr>
      <w:tr w:rsidR="00D74124" w:rsidRPr="004A1823" w14:paraId="795234DE"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7AF08CB0" w14:textId="77777777" w:rsidR="00D74124" w:rsidRPr="004A1823" w:rsidRDefault="001732C5" w:rsidP="004A1823">
            <w:pPr>
              <w:ind w:firstLine="0"/>
              <w:rPr>
                <w:rFonts w:eastAsia="Times New Roman" w:cs="Times New Roman"/>
              </w:rPr>
            </w:pPr>
            <w:r w:rsidRPr="004A1823">
              <w:rPr>
                <w:rFonts w:eastAsia="Times New Roman" w:cs="Times New Roman"/>
              </w:rPr>
              <w:t>Model 3</w:t>
            </w:r>
          </w:p>
        </w:tc>
      </w:tr>
      <w:tr w:rsidR="00D74124" w:rsidRPr="004A1823" w14:paraId="5215D849"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61C32F71"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17FFF990"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RATE ~ SYLLABLES + (SYLLABLES|LANGUAGE/PARTICIPANT)</w:t>
            </w:r>
          </w:p>
        </w:tc>
      </w:tr>
      <w:tr w:rsidR="00D74124" w:rsidRPr="004A1823" w14:paraId="51DD7608"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2B175398" w14:textId="77777777" w:rsidR="00D74124" w:rsidRPr="004A1823" w:rsidRDefault="001732C5" w:rsidP="004A1823">
            <w:pPr>
              <w:ind w:firstLine="0"/>
              <w:rPr>
                <w:rFonts w:eastAsia="Times New Roman" w:cs="Times New Roman"/>
              </w:rPr>
            </w:pPr>
            <w:r w:rsidRPr="004A1823">
              <w:rPr>
                <w:rFonts w:eastAsia="Times New Roman" w:cs="Times New Roman"/>
              </w:rPr>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38EEB75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Population-level: SYLLABLES</w:t>
            </w:r>
          </w:p>
          <w:p w14:paraId="38FCB5F6"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Group-level: LANGUAGE and PARTICIPANT, nested in it</w:t>
            </w:r>
          </w:p>
        </w:tc>
      </w:tr>
      <w:tr w:rsidR="00D74124" w:rsidRPr="004A1823" w14:paraId="5A4E10F1"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3805FEAD"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590810A8" w14:textId="77777777" w:rsidR="00D74124" w:rsidRPr="004A1823" w:rsidRDefault="001732C5" w:rsidP="004A1823">
            <w:pPr>
              <w:numPr>
                <w:ilvl w:val="0"/>
                <w:numId w:val="6"/>
              </w:numPr>
              <w:ind w:hanging="720"/>
              <w:rPr>
                <w:rFonts w:eastAsia="Times New Roman" w:cs="Times New Roman"/>
                <w:lang w:val="en-US"/>
              </w:rPr>
            </w:pPr>
            <w:r w:rsidRPr="004A1823">
              <w:rPr>
                <w:rFonts w:eastAsia="Times New Roman" w:cs="Times New Roman"/>
                <w:lang w:val="en-US"/>
              </w:rPr>
              <w:t xml:space="preserve">The studied parameter RATE is affected by the population-level effect of </w:t>
            </w:r>
            <w:r w:rsidRPr="004A1823">
              <w:rPr>
                <w:rFonts w:eastAsia="Times New Roman" w:cs="Times New Roman"/>
                <w:lang w:val="en-US"/>
              </w:rPr>
              <w:lastRenderedPageBreak/>
              <w:t xml:space="preserve">SYLLABLES. </w:t>
            </w:r>
          </w:p>
          <w:p w14:paraId="2573E6C2" w14:textId="77777777" w:rsidR="00D74124" w:rsidRPr="004A1823" w:rsidRDefault="001732C5" w:rsidP="004A1823">
            <w:pPr>
              <w:numPr>
                <w:ilvl w:val="0"/>
                <w:numId w:val="6"/>
              </w:numPr>
              <w:ind w:hanging="720"/>
              <w:rPr>
                <w:rFonts w:eastAsia="Times New Roman" w:cs="Times New Roman"/>
                <w:lang w:val="en-US"/>
              </w:rPr>
            </w:pPr>
            <w:r w:rsidRPr="004A1823">
              <w:rPr>
                <w:rFonts w:eastAsia="Times New Roman" w:cs="Times New Roman"/>
                <w:lang w:val="en-US"/>
              </w:rPr>
              <w:t>The mean of RATE may vary on the different level of LANGUAGE and its sublevels — PARTICIPANTS.</w:t>
            </w:r>
          </w:p>
          <w:p w14:paraId="6A685F44" w14:textId="77777777" w:rsidR="00D74124" w:rsidRPr="004A1823" w:rsidRDefault="001732C5" w:rsidP="004A1823">
            <w:pPr>
              <w:numPr>
                <w:ilvl w:val="0"/>
                <w:numId w:val="6"/>
              </w:numPr>
              <w:ind w:hanging="720"/>
              <w:rPr>
                <w:rFonts w:eastAsia="Times New Roman" w:cs="Times New Roman"/>
                <w:lang w:val="en-US"/>
              </w:rPr>
            </w:pPr>
            <w:r w:rsidRPr="004A1823">
              <w:rPr>
                <w:rFonts w:eastAsia="Times New Roman" w:cs="Times New Roman"/>
                <w:lang w:val="en-US"/>
              </w:rPr>
              <w:t>The SYLLABLES may differently affect (the regression line may have a different angle of a slope) the RATE on the different levels of LANGUAGE and its sublevels — PARTICIPANTS.</w:t>
            </w:r>
          </w:p>
          <w:p w14:paraId="411B95C9" w14:textId="77777777" w:rsidR="00D74124" w:rsidRPr="004A1823" w:rsidRDefault="001732C5" w:rsidP="004A1823">
            <w:pPr>
              <w:numPr>
                <w:ilvl w:val="0"/>
                <w:numId w:val="6"/>
              </w:numPr>
              <w:ind w:hanging="720"/>
              <w:rPr>
                <w:rFonts w:eastAsia="Times New Roman" w:cs="Times New Roman"/>
                <w:lang w:val="en-US"/>
              </w:rPr>
            </w:pPr>
            <w:r w:rsidRPr="004A1823">
              <w:rPr>
                <w:rFonts w:eastAsia="Times New Roman" w:cs="Times New Roman"/>
                <w:lang w:val="en-US"/>
              </w:rPr>
              <w:t>The effects from points 2 and 3 may be correlated.</w:t>
            </w:r>
          </w:p>
        </w:tc>
      </w:tr>
      <w:tr w:rsidR="00D74124" w:rsidRPr="004A1823" w14:paraId="3AA70D9F"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7FECCDFB"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Model 4</w:t>
            </w:r>
          </w:p>
        </w:tc>
      </w:tr>
      <w:tr w:rsidR="00D74124" w:rsidRPr="004A1823" w14:paraId="77332F97"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35C254EB"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7B409222" w14:textId="77777777" w:rsidR="00D74124" w:rsidRPr="004A1823" w:rsidRDefault="001732C5" w:rsidP="004A1823">
            <w:pPr>
              <w:ind w:firstLine="0"/>
              <w:rPr>
                <w:rFonts w:eastAsia="Times New Roman" w:cs="Times New Roman"/>
              </w:rPr>
            </w:pPr>
            <w:r w:rsidRPr="004A1823">
              <w:rPr>
                <w:rFonts w:eastAsia="Times New Roman" w:cs="Times New Roman"/>
              </w:rPr>
              <w:t>RATE ~SYLLABLES + (SYLLABLES|PARTICIPANT)</w:t>
            </w:r>
          </w:p>
        </w:tc>
      </w:tr>
      <w:tr w:rsidR="00D74124" w:rsidRPr="004A1823" w14:paraId="5F9FD9ED"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01B59CD6" w14:textId="77777777" w:rsidR="00D74124" w:rsidRPr="004A1823" w:rsidRDefault="001732C5" w:rsidP="004A1823">
            <w:pPr>
              <w:ind w:firstLine="0"/>
              <w:rPr>
                <w:rFonts w:eastAsia="Times New Roman" w:cs="Times New Roman"/>
              </w:rPr>
            </w:pPr>
            <w:r w:rsidRPr="004A1823">
              <w:rPr>
                <w:rFonts w:eastAsia="Times New Roman" w:cs="Times New Roman"/>
              </w:rPr>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F4E5D4A"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Population-level: SYLLABLES</w:t>
            </w:r>
          </w:p>
          <w:p w14:paraId="6C5DA56B"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Group-level: PARTICIPANT</w:t>
            </w:r>
          </w:p>
        </w:tc>
      </w:tr>
      <w:tr w:rsidR="00D74124" w:rsidRPr="004A1823" w14:paraId="5C8767A7"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12785435"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D433971" w14:textId="77777777" w:rsidR="00D74124" w:rsidRPr="004A1823" w:rsidRDefault="001732C5" w:rsidP="004A1823">
            <w:pPr>
              <w:numPr>
                <w:ilvl w:val="0"/>
                <w:numId w:val="9"/>
              </w:numPr>
              <w:ind w:hanging="720"/>
              <w:rPr>
                <w:rFonts w:eastAsia="Times New Roman" w:cs="Times New Roman"/>
                <w:lang w:val="en-US"/>
              </w:rPr>
            </w:pPr>
            <w:r w:rsidRPr="004A1823">
              <w:rPr>
                <w:rFonts w:eastAsia="Times New Roman" w:cs="Times New Roman"/>
                <w:lang w:val="en-US"/>
              </w:rPr>
              <w:t xml:space="preserve">The studied parameter RATE is affected by the population-level effect of SYLLABLES. </w:t>
            </w:r>
          </w:p>
          <w:p w14:paraId="06FF62C5" w14:textId="77777777" w:rsidR="00D74124" w:rsidRPr="004A1823" w:rsidRDefault="001732C5" w:rsidP="004A1823">
            <w:pPr>
              <w:numPr>
                <w:ilvl w:val="0"/>
                <w:numId w:val="9"/>
              </w:numPr>
              <w:ind w:hanging="720"/>
              <w:rPr>
                <w:rFonts w:eastAsia="Times New Roman" w:cs="Times New Roman"/>
                <w:lang w:val="en-US"/>
              </w:rPr>
            </w:pPr>
            <w:r w:rsidRPr="004A1823">
              <w:rPr>
                <w:rFonts w:eastAsia="Times New Roman" w:cs="Times New Roman"/>
                <w:lang w:val="en-US"/>
              </w:rPr>
              <w:t>The mean of RATE may vary on the different level of PARTICIPANTS.</w:t>
            </w:r>
          </w:p>
          <w:p w14:paraId="0E7CD452" w14:textId="77777777" w:rsidR="00D74124" w:rsidRPr="004A1823" w:rsidRDefault="001732C5" w:rsidP="004A1823">
            <w:pPr>
              <w:numPr>
                <w:ilvl w:val="0"/>
                <w:numId w:val="9"/>
              </w:numPr>
              <w:ind w:hanging="720"/>
              <w:rPr>
                <w:rFonts w:eastAsia="Times New Roman" w:cs="Times New Roman"/>
                <w:lang w:val="en-US"/>
              </w:rPr>
            </w:pPr>
            <w:r w:rsidRPr="004A1823">
              <w:rPr>
                <w:rFonts w:eastAsia="Times New Roman" w:cs="Times New Roman"/>
                <w:lang w:val="en-US"/>
              </w:rPr>
              <w:t>The SYLLABLES may differently affect (the regression line may have a different angle of a slope) the RATE on the different levels of PARTICIPANTS.</w:t>
            </w:r>
          </w:p>
          <w:p w14:paraId="65E9FC78" w14:textId="77777777" w:rsidR="00D74124" w:rsidRPr="004A1823" w:rsidRDefault="001732C5" w:rsidP="004A1823">
            <w:pPr>
              <w:numPr>
                <w:ilvl w:val="0"/>
                <w:numId w:val="9"/>
              </w:numPr>
              <w:ind w:hanging="720"/>
              <w:rPr>
                <w:rFonts w:eastAsia="Times New Roman" w:cs="Times New Roman"/>
                <w:lang w:val="en-US"/>
              </w:rPr>
            </w:pPr>
            <w:r w:rsidRPr="004A1823">
              <w:rPr>
                <w:rFonts w:eastAsia="Times New Roman" w:cs="Times New Roman"/>
                <w:lang w:val="en-US"/>
              </w:rPr>
              <w:t>The effects from points 2 and 3 may be correlated.</w:t>
            </w:r>
          </w:p>
        </w:tc>
      </w:tr>
      <w:tr w:rsidR="00D74124" w:rsidRPr="004A1823" w14:paraId="0CB454F4"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51A04643" w14:textId="77777777" w:rsidR="00D74124" w:rsidRPr="004A1823" w:rsidRDefault="001732C5" w:rsidP="004A1823">
            <w:pPr>
              <w:ind w:firstLine="0"/>
              <w:rPr>
                <w:rFonts w:eastAsia="Times New Roman" w:cs="Times New Roman"/>
              </w:rPr>
            </w:pPr>
            <w:r w:rsidRPr="004A1823">
              <w:rPr>
                <w:rFonts w:eastAsia="Times New Roman" w:cs="Times New Roman"/>
              </w:rPr>
              <w:t>Model 5</w:t>
            </w:r>
          </w:p>
        </w:tc>
      </w:tr>
      <w:tr w:rsidR="00D74124" w:rsidRPr="004A1823" w14:paraId="53D85E26"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7D2BDB98"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169456F3" w14:textId="77777777" w:rsidR="00D74124" w:rsidRPr="004A1823" w:rsidRDefault="001732C5" w:rsidP="004A1823">
            <w:pPr>
              <w:ind w:firstLine="0"/>
              <w:rPr>
                <w:rFonts w:eastAsia="Times New Roman" w:cs="Times New Roman"/>
              </w:rPr>
            </w:pPr>
            <w:r w:rsidRPr="004A1823">
              <w:rPr>
                <w:rFonts w:eastAsia="Times New Roman" w:cs="Times New Roman"/>
              </w:rPr>
              <w:t>RATE ~ 1 + (1|LANGUAGE/PARTICIPANT)</w:t>
            </w:r>
          </w:p>
        </w:tc>
      </w:tr>
      <w:tr w:rsidR="00D74124" w:rsidRPr="004A1823" w14:paraId="659CCA12"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2EA0C8A6" w14:textId="77777777" w:rsidR="00D74124" w:rsidRPr="004A1823" w:rsidRDefault="001732C5" w:rsidP="004A1823">
            <w:pPr>
              <w:ind w:firstLine="0"/>
              <w:rPr>
                <w:rFonts w:eastAsia="Times New Roman" w:cs="Times New Roman"/>
              </w:rPr>
            </w:pPr>
            <w:r w:rsidRPr="004A1823">
              <w:rPr>
                <w:rFonts w:eastAsia="Times New Roman" w:cs="Times New Roman"/>
              </w:rPr>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693E50E8"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Population-level: - (intercept-onl</w:t>
            </w:r>
            <w:r w:rsidRPr="004A1823">
              <w:rPr>
                <w:rFonts w:cs="Times New Roman"/>
                <w:lang w:val="en-US"/>
              </w:rPr>
              <w:t>y model)</w:t>
            </w:r>
          </w:p>
          <w:p w14:paraId="16B2D4DC"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Group-level:  PARTICIPANT</w:t>
            </w:r>
            <w:r w:rsidRPr="004A1823">
              <w:rPr>
                <w:rFonts w:cs="Times New Roman"/>
                <w:lang w:val="en-US"/>
              </w:rPr>
              <w:t xml:space="preserve"> nested in LANGUAGE</w:t>
            </w:r>
          </w:p>
        </w:tc>
      </w:tr>
      <w:tr w:rsidR="00D74124" w:rsidRPr="004A1823" w14:paraId="2A75E0C7"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4B00FFB0"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005DD30A" w14:textId="77777777" w:rsidR="00D74124" w:rsidRPr="004A1823" w:rsidRDefault="001732C5" w:rsidP="004A1823">
            <w:pPr>
              <w:numPr>
                <w:ilvl w:val="0"/>
                <w:numId w:val="4"/>
              </w:numPr>
              <w:ind w:hanging="720"/>
              <w:rPr>
                <w:rFonts w:eastAsia="Times New Roman" w:cs="Times New Roman"/>
                <w:lang w:val="en-US"/>
              </w:rPr>
            </w:pPr>
            <w:r w:rsidRPr="004A1823">
              <w:rPr>
                <w:rFonts w:eastAsia="Times New Roman" w:cs="Times New Roman"/>
                <w:lang w:val="en-US"/>
              </w:rPr>
              <w:t>The mean of RATE may vary on the different level of LANGUAGE and its sublevels — PARTICIPANTS.</w:t>
            </w:r>
          </w:p>
        </w:tc>
      </w:tr>
      <w:tr w:rsidR="00D74124" w:rsidRPr="004A1823" w14:paraId="4BC25783" w14:textId="77777777">
        <w:trPr>
          <w:trHeight w:val="440"/>
        </w:trPr>
        <w:tc>
          <w:tcPr>
            <w:tcW w:w="9044" w:type="dxa"/>
            <w:gridSpan w:val="2"/>
            <w:tcBorders>
              <w:top w:val="single" w:sz="8" w:space="0" w:color="000000"/>
              <w:left w:val="single" w:sz="8" w:space="0" w:color="000000"/>
              <w:bottom w:val="single" w:sz="8" w:space="0" w:color="000000"/>
              <w:right w:val="single" w:sz="8" w:space="0" w:color="000000"/>
            </w:tcBorders>
            <w:shd w:val="clear" w:color="auto" w:fill="auto"/>
          </w:tcPr>
          <w:p w14:paraId="073D0A57" w14:textId="77777777" w:rsidR="00D74124" w:rsidRPr="004A1823" w:rsidRDefault="001732C5" w:rsidP="004A1823">
            <w:pPr>
              <w:ind w:firstLine="0"/>
              <w:rPr>
                <w:rFonts w:eastAsia="Times New Roman" w:cs="Times New Roman"/>
              </w:rPr>
            </w:pPr>
            <w:r w:rsidRPr="004A1823">
              <w:rPr>
                <w:rFonts w:eastAsia="Times New Roman" w:cs="Times New Roman"/>
              </w:rPr>
              <w:t>Model 6</w:t>
            </w:r>
          </w:p>
        </w:tc>
      </w:tr>
      <w:tr w:rsidR="00D74124" w:rsidRPr="004A1823" w14:paraId="3874DA88"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79A4275C" w14:textId="77777777" w:rsidR="00D74124" w:rsidRPr="004A1823" w:rsidRDefault="001732C5" w:rsidP="004A1823">
            <w:pPr>
              <w:ind w:firstLine="0"/>
              <w:rPr>
                <w:rFonts w:eastAsia="Times New Roman" w:cs="Times New Roman"/>
              </w:rPr>
            </w:pPr>
            <w:r w:rsidRPr="004A1823">
              <w:rPr>
                <w:rFonts w:eastAsia="Times New Roman" w:cs="Times New Roman"/>
              </w:rPr>
              <w:t>Notation</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986EE68" w14:textId="77777777" w:rsidR="00D74124" w:rsidRPr="004A1823" w:rsidRDefault="001732C5" w:rsidP="004A1823">
            <w:pPr>
              <w:ind w:firstLine="0"/>
              <w:rPr>
                <w:rFonts w:eastAsia="Times New Roman" w:cs="Times New Roman"/>
              </w:rPr>
            </w:pPr>
            <w:r w:rsidRPr="004A1823">
              <w:rPr>
                <w:rFonts w:eastAsia="Times New Roman" w:cs="Times New Roman"/>
              </w:rPr>
              <w:t>RATE ~ 1 + (1|LANGUAGE/PARTICIPANT)</w:t>
            </w:r>
          </w:p>
        </w:tc>
      </w:tr>
      <w:tr w:rsidR="00D74124" w:rsidRPr="004A1823" w14:paraId="568D1BC4"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75F06992" w14:textId="77777777" w:rsidR="00D74124" w:rsidRPr="004A1823" w:rsidRDefault="001732C5" w:rsidP="004A1823">
            <w:pPr>
              <w:ind w:firstLine="0"/>
              <w:rPr>
                <w:rFonts w:eastAsia="Times New Roman" w:cs="Times New Roman"/>
              </w:rPr>
            </w:pPr>
            <w:r w:rsidRPr="004A1823">
              <w:rPr>
                <w:rFonts w:eastAsia="Times New Roman" w:cs="Times New Roman"/>
              </w:rPr>
              <w:lastRenderedPageBreak/>
              <w:t>Effects</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230F01E6" w14:textId="77777777" w:rsidR="00D74124" w:rsidRPr="004A1823" w:rsidRDefault="001732C5" w:rsidP="004A1823">
            <w:pPr>
              <w:ind w:firstLine="0"/>
              <w:rPr>
                <w:rFonts w:cs="Times New Roman"/>
                <w:lang w:val="en-US"/>
              </w:rPr>
            </w:pPr>
            <w:r w:rsidRPr="004A1823">
              <w:rPr>
                <w:rFonts w:eastAsia="Times New Roman" w:cs="Times New Roman"/>
                <w:lang w:val="en-US"/>
              </w:rPr>
              <w:t xml:space="preserve">Population-level: - </w:t>
            </w:r>
            <w:r w:rsidRPr="004A1823">
              <w:rPr>
                <w:rFonts w:cs="Times New Roman"/>
                <w:lang w:val="en-US"/>
              </w:rPr>
              <w:t>(intercept-only model)</w:t>
            </w:r>
          </w:p>
          <w:p w14:paraId="11C891C6" w14:textId="77777777" w:rsidR="00D74124" w:rsidRPr="004A1823" w:rsidRDefault="001732C5" w:rsidP="004A1823">
            <w:pPr>
              <w:ind w:firstLine="0"/>
              <w:rPr>
                <w:rFonts w:eastAsia="Times New Roman" w:cs="Times New Roman"/>
              </w:rPr>
            </w:pPr>
            <w:r w:rsidRPr="004A1823">
              <w:rPr>
                <w:rFonts w:eastAsia="Times New Roman" w:cs="Times New Roman"/>
              </w:rPr>
              <w:t>Group-level: PARTICIPANT</w:t>
            </w:r>
          </w:p>
        </w:tc>
      </w:tr>
      <w:tr w:rsidR="00D74124" w:rsidRPr="004A1823" w14:paraId="7673F358" w14:textId="77777777">
        <w:tc>
          <w:tcPr>
            <w:tcW w:w="1065" w:type="dxa"/>
            <w:tcBorders>
              <w:top w:val="single" w:sz="8" w:space="0" w:color="000000"/>
              <w:left w:val="single" w:sz="8" w:space="0" w:color="000000"/>
              <w:bottom w:val="single" w:sz="8" w:space="0" w:color="000000"/>
              <w:right w:val="single" w:sz="8" w:space="0" w:color="000000"/>
            </w:tcBorders>
            <w:shd w:val="clear" w:color="auto" w:fill="auto"/>
          </w:tcPr>
          <w:p w14:paraId="7E6F08F0" w14:textId="77777777" w:rsidR="00D74124" w:rsidRPr="004A1823" w:rsidRDefault="001732C5" w:rsidP="004A1823">
            <w:pPr>
              <w:ind w:firstLine="0"/>
              <w:rPr>
                <w:rFonts w:eastAsia="Times New Roman" w:cs="Times New Roman"/>
              </w:rPr>
            </w:pPr>
            <w:r w:rsidRPr="004A1823">
              <w:rPr>
                <w:rFonts w:eastAsia="Times New Roman" w:cs="Times New Roman"/>
              </w:rPr>
              <w:t>Meaning</w:t>
            </w:r>
          </w:p>
        </w:tc>
        <w:tc>
          <w:tcPr>
            <w:tcW w:w="7979" w:type="dxa"/>
            <w:tcBorders>
              <w:top w:val="single" w:sz="8" w:space="0" w:color="000000"/>
              <w:left w:val="single" w:sz="8" w:space="0" w:color="000000"/>
              <w:bottom w:val="single" w:sz="8" w:space="0" w:color="000000"/>
              <w:right w:val="single" w:sz="8" w:space="0" w:color="000000"/>
            </w:tcBorders>
            <w:shd w:val="clear" w:color="auto" w:fill="auto"/>
          </w:tcPr>
          <w:p w14:paraId="04B6DE1F" w14:textId="77777777" w:rsidR="00D74124" w:rsidRPr="004A1823" w:rsidRDefault="001732C5" w:rsidP="004A1823">
            <w:pPr>
              <w:numPr>
                <w:ilvl w:val="0"/>
                <w:numId w:val="5"/>
              </w:numPr>
              <w:ind w:hanging="720"/>
              <w:rPr>
                <w:rFonts w:eastAsia="Times New Roman" w:cs="Times New Roman"/>
                <w:lang w:val="en-US"/>
              </w:rPr>
            </w:pPr>
            <w:r w:rsidRPr="004A1823">
              <w:rPr>
                <w:rFonts w:eastAsia="Times New Roman" w:cs="Times New Roman"/>
                <w:lang w:val="en-US"/>
              </w:rPr>
              <w:t>The mean of RATE may vary on the different level of PARTICIPANTS.</w:t>
            </w:r>
          </w:p>
        </w:tc>
      </w:tr>
    </w:tbl>
    <w:p w14:paraId="594B7DFD" w14:textId="77777777" w:rsidR="00D74124" w:rsidRPr="004A1823" w:rsidRDefault="00D74124" w:rsidP="004A1823">
      <w:pPr>
        <w:ind w:right="-5"/>
        <w:rPr>
          <w:rFonts w:eastAsia="Times New Roman" w:cs="Times New Roman"/>
          <w:lang w:val="en-US"/>
        </w:rPr>
      </w:pPr>
    </w:p>
    <w:p w14:paraId="402D390A"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t>The models are grouped in pairs (1-2, 3-4, 5-6). In all the pairs, the first model does include LANGUAGE as a group-level factor and the second does not. This design allows testifying importance on LANGUAGE factor. The groups itself differ in what parameters are on the population-level an</w:t>
      </w:r>
      <w:r w:rsidRPr="004A1823">
        <w:rPr>
          <w:rFonts w:cs="Times New Roman"/>
          <w:lang w:val="en-US"/>
        </w:rPr>
        <w:t xml:space="preserve">d group-level </w:t>
      </w:r>
      <w:r w:rsidRPr="004A1823">
        <w:rPr>
          <w:rFonts w:eastAsia="Times New Roman" w:cs="Times New Roman"/>
          <w:lang w:val="en-US"/>
        </w:rPr>
        <w:t>position. The 1-2 models 3-4 have SYLLABLES</w:t>
      </w:r>
      <w:r w:rsidRPr="004A1823">
        <w:rPr>
          <w:rFonts w:cs="Times New Roman"/>
          <w:lang w:val="en-US"/>
        </w:rPr>
        <w:t>,</w:t>
      </w:r>
      <w:r w:rsidRPr="004A1823">
        <w:rPr>
          <w:rFonts w:eastAsia="Times New Roman" w:cs="Times New Roman"/>
          <w:lang w:val="en-US"/>
        </w:rPr>
        <w:t xml:space="preserve"> 1-2 and 5-6 do not have population-level parameters at all. In the 1</w:t>
      </w:r>
      <w:r w:rsidRPr="004A1823">
        <w:rPr>
          <w:rFonts w:cs="Times New Roman"/>
          <w:lang w:val="en-US"/>
        </w:rPr>
        <w:t xml:space="preserve">-2 and </w:t>
      </w:r>
      <w:r w:rsidRPr="004A1823">
        <w:rPr>
          <w:rFonts w:eastAsia="Times New Roman" w:cs="Times New Roman"/>
          <w:lang w:val="en-US"/>
        </w:rPr>
        <w:t>5-6 models, all the variance is explained by group-level parameters. These two models allow testifying significance of population-level effects used in 3-4 models.</w:t>
      </w:r>
    </w:p>
    <w:p w14:paraId="21F1FE37" w14:textId="6DAC4CE1"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There was an attempt to design models with several population-level parameters (with the interaction of AGE and GENDER and SYLLABLES) together, but, unfortunately, there was not enough data for such models to converge (as the more complex structure of a model requires the more complex structure of data samples and, therefore, mode observations in each group). </w:t>
      </w:r>
      <w:del w:id="909" w:author="Maria Myslina" w:date="2019-06-04T16:45:00Z">
        <w:r w:rsidRPr="004A1823" w:rsidDel="00D36E95">
          <w:rPr>
            <w:rFonts w:eastAsia="Times New Roman" w:cs="Times New Roman"/>
            <w:lang w:val="en-US"/>
          </w:rPr>
          <w:delText>It was a</w:delText>
        </w:r>
        <w:r w:rsidRPr="004A1823" w:rsidDel="00D36E95">
          <w:rPr>
            <w:rFonts w:cs="Times New Roman"/>
            <w:lang w:val="en-US"/>
          </w:rPr>
          <w:delText xml:space="preserve">lso decided to not design models with AGE population-level parameter due to the absence of pronounced dependency between </w:delText>
        </w:r>
        <w:r w:rsidR="00116962" w:rsidRPr="004A1823" w:rsidDel="00D36E95">
          <w:rPr>
            <w:rFonts w:cs="Times New Roman"/>
            <w:lang w:val="en-US"/>
          </w:rPr>
          <w:delText xml:space="preserve">the </w:delText>
        </w:r>
        <w:r w:rsidRPr="004A1823" w:rsidDel="00D36E95">
          <w:rPr>
            <w:rFonts w:cs="Times New Roman"/>
            <w:lang w:val="en-US"/>
          </w:rPr>
          <w:delText xml:space="preserve">age of a participant and his/her speech rate (see </w:delText>
        </w:r>
      </w:del>
      <w:del w:id="910" w:author="Maria Myslina" w:date="2019-06-04T14:37:00Z">
        <w:r w:rsidRPr="004A1823" w:rsidDel="003B7399">
          <w:rPr>
            <w:rFonts w:cs="Times New Roman"/>
            <w:lang w:val="en-US"/>
          </w:rPr>
          <w:delText xml:space="preserve">Plot </w:delText>
        </w:r>
      </w:del>
      <w:del w:id="911" w:author="Maria Myslina" w:date="2019-06-04T16:45:00Z">
        <w:r w:rsidRPr="004A1823" w:rsidDel="00D36E95">
          <w:rPr>
            <w:rFonts w:cs="Times New Roman"/>
            <w:lang w:val="en-US"/>
          </w:rPr>
          <w:delText>N).</w:delText>
        </w:r>
      </w:del>
    </w:p>
    <w:p w14:paraId="5BB245B1" w14:textId="12176181" w:rsidR="00D74124" w:rsidRPr="004A1823" w:rsidDel="003B7399" w:rsidRDefault="00D74124" w:rsidP="004A1823">
      <w:pPr>
        <w:ind w:right="-5"/>
        <w:rPr>
          <w:del w:id="912" w:author="Maria Myslina" w:date="2019-06-04T15:05:00Z"/>
          <w:rFonts w:eastAsia="Times New Roman" w:cs="Times New Roman"/>
          <w:lang w:val="en-US"/>
        </w:rPr>
      </w:pPr>
    </w:p>
    <w:p w14:paraId="61287C9A" w14:textId="77777777" w:rsidR="00D74124" w:rsidRPr="004A1823" w:rsidRDefault="001732C5" w:rsidP="004A1823">
      <w:pPr>
        <w:pStyle w:val="3"/>
        <w:ind w:right="-5"/>
        <w:rPr>
          <w:lang w:val="en-US"/>
        </w:rPr>
      </w:pPr>
      <w:bookmarkStart w:id="913" w:name="_cqe3dksz61s3"/>
      <w:bookmarkStart w:id="914" w:name="_Toc10559770"/>
      <w:bookmarkEnd w:id="913"/>
      <w:r w:rsidRPr="004A1823">
        <w:rPr>
          <w:lang w:val="en-US"/>
        </w:rPr>
        <w:t>3.3.4. Models comparison procedure</w:t>
      </w:r>
      <w:bookmarkEnd w:id="914"/>
    </w:p>
    <w:p w14:paraId="69410FF6" w14:textId="01204E95" w:rsidR="00D74124" w:rsidRPr="004A1823" w:rsidRDefault="001732C5" w:rsidP="004A1823">
      <w:pPr>
        <w:ind w:right="-5"/>
        <w:rPr>
          <w:rFonts w:eastAsia="Times New Roman" w:cs="Times New Roman"/>
          <w:lang w:val="en-US"/>
        </w:rPr>
      </w:pPr>
      <w:r w:rsidRPr="004A1823">
        <w:rPr>
          <w:rFonts w:eastAsia="Times New Roman" w:cs="Times New Roman"/>
          <w:lang w:val="en-US"/>
        </w:rPr>
        <w:t xml:space="preserve">All six models were implemented using both </w:t>
      </w:r>
      <w:r w:rsidRPr="004A1823">
        <w:rPr>
          <w:rFonts w:eastAsia="Times New Roman" w:cs="Times New Roman"/>
          <w:b/>
          <w:lang w:val="en-US"/>
        </w:rPr>
        <w:t xml:space="preserve">lme4 </w:t>
      </w:r>
      <w:r w:rsidRPr="004A1823">
        <w:rPr>
          <w:rFonts w:eastAsia="Times New Roman" w:cs="Times New Roman"/>
          <w:lang w:val="en-US"/>
        </w:rPr>
        <w:t xml:space="preserve">and </w:t>
      </w:r>
      <w:r w:rsidRPr="004A1823">
        <w:rPr>
          <w:rFonts w:eastAsia="Times New Roman" w:cs="Times New Roman"/>
          <w:b/>
          <w:lang w:val="en-US"/>
        </w:rPr>
        <w:t xml:space="preserve">brms </w:t>
      </w:r>
      <w:r w:rsidRPr="004A1823">
        <w:rPr>
          <w:rFonts w:eastAsia="Times New Roman" w:cs="Times New Roman"/>
          <w:lang w:val="en-US"/>
        </w:rPr>
        <w:t>R packages. As soon as the dependent variable (RATE) is distributed almost normally (see Plot</w:t>
      </w:r>
      <w:ins w:id="915" w:author="Maria Myslina" w:date="2019-06-04T16:46:00Z">
        <w:r w:rsidR="00D36E95">
          <w:rPr>
            <w:rFonts w:eastAsia="Times New Roman" w:cs="Times New Roman"/>
            <w:lang w:val="en-US"/>
          </w:rPr>
          <w:t xml:space="preserve"> </w:t>
        </w:r>
      </w:ins>
      <w:del w:id="916" w:author="Maria Myslina" w:date="2019-06-04T16:46:00Z">
        <w:r w:rsidRPr="004A1823" w:rsidDel="00D36E95">
          <w:rPr>
            <w:rFonts w:eastAsia="Times New Roman" w:cs="Times New Roman"/>
            <w:lang w:val="en-US"/>
          </w:rPr>
          <w:delText>s N and N</w:delText>
        </w:r>
      </w:del>
      <w:ins w:id="917" w:author="Maria Myslina" w:date="2019-06-04T16:46:00Z">
        <w:r w:rsidR="00D36E95">
          <w:rPr>
            <w:rFonts w:eastAsia="Times New Roman" w:cs="Times New Roman"/>
            <w:lang w:val="en-US"/>
          </w:rPr>
          <w:t>8</w:t>
        </w:r>
      </w:ins>
      <w:r w:rsidRPr="004A1823">
        <w:rPr>
          <w:rFonts w:eastAsia="Times New Roman" w:cs="Times New Roman"/>
          <w:lang w:val="en-US"/>
        </w:rPr>
        <w:t xml:space="preserve">), it is possible to use regular regression. After all the models are fitted, for </w:t>
      </w:r>
      <w:r w:rsidRPr="004A1823">
        <w:rPr>
          <w:rFonts w:eastAsia="Times New Roman" w:cs="Times New Roman"/>
          <w:b/>
          <w:lang w:val="en-US"/>
        </w:rPr>
        <w:t xml:space="preserve">lme4 </w:t>
      </w:r>
      <w:r w:rsidRPr="004A1823">
        <w:rPr>
          <w:rFonts w:eastAsia="Times New Roman" w:cs="Times New Roman"/>
          <w:lang w:val="en-US"/>
        </w:rPr>
        <w:t xml:space="preserve">models I perform analysis of variance using </w:t>
      </w:r>
      <w:r w:rsidRPr="004A1823">
        <w:rPr>
          <w:rFonts w:eastAsia="Times New Roman" w:cs="Times New Roman"/>
          <w:b/>
          <w:lang w:val="en-US"/>
        </w:rPr>
        <w:t xml:space="preserve">anova() </w:t>
      </w:r>
      <w:r w:rsidRPr="004A1823">
        <w:rPr>
          <w:rFonts w:eastAsia="Times New Roman" w:cs="Times New Roman"/>
          <w:lang w:val="en-US"/>
        </w:rPr>
        <w:t xml:space="preserve">standard R function, and for </w:t>
      </w:r>
      <w:r w:rsidRPr="004A1823">
        <w:rPr>
          <w:rFonts w:eastAsia="Times New Roman" w:cs="Times New Roman"/>
          <w:b/>
          <w:lang w:val="en-US"/>
        </w:rPr>
        <w:t xml:space="preserve">brms </w:t>
      </w:r>
      <w:r w:rsidRPr="004A1823">
        <w:rPr>
          <w:rFonts w:eastAsia="Times New Roman" w:cs="Times New Roman"/>
          <w:lang w:val="en-US"/>
        </w:rPr>
        <w:t>models, I perform Bayes factor analysis to find out, which model describes the given data better. If the hypothesis is correct, the model, not including LANGUAGE as a group-level factor will describe the given data at least not worse than the models, that do include it.</w:t>
      </w:r>
    </w:p>
    <w:p w14:paraId="000E3F6A" w14:textId="58EB03FE" w:rsidR="00D74124" w:rsidRPr="004A1823" w:rsidRDefault="001732C5" w:rsidP="004A1823">
      <w:pPr>
        <w:ind w:right="-5"/>
        <w:rPr>
          <w:rFonts w:cs="Times New Roman"/>
          <w:lang w:val="en-US"/>
        </w:rPr>
      </w:pPr>
      <w:r w:rsidRPr="004A1823">
        <w:rPr>
          <w:rFonts w:cs="Times New Roman"/>
          <w:lang w:val="en-US"/>
        </w:rPr>
        <w:t xml:space="preserve">ANOVA (Analysis </w:t>
      </w:r>
      <w:r w:rsidR="00116962" w:rsidRPr="004A1823">
        <w:rPr>
          <w:rFonts w:cs="Times New Roman"/>
          <w:lang w:val="en-US"/>
        </w:rPr>
        <w:t>of variance</w:t>
      </w:r>
      <w:r w:rsidRPr="004A1823">
        <w:rPr>
          <w:rFonts w:cs="Times New Roman"/>
          <w:lang w:val="en-US"/>
        </w:rPr>
        <w:t xml:space="preserve">) is a set of statistical models and their estimation procedures. It is used, to </w:t>
      </w:r>
      <w:r w:rsidR="0047302F" w:rsidRPr="004A1823">
        <w:rPr>
          <w:rFonts w:cs="Times New Roman"/>
          <w:lang w:val="en-US"/>
        </w:rPr>
        <w:t>analyse</w:t>
      </w:r>
      <w:r w:rsidRPr="004A1823">
        <w:rPr>
          <w:rFonts w:cs="Times New Roman"/>
          <w:lang w:val="en-US"/>
        </w:rPr>
        <w:t xml:space="preserve"> the means of groups in a sample and difference between them. ANOVA is usually used to perform a statistical test, aimed at </w:t>
      </w:r>
      <w:r w:rsidR="00116962" w:rsidRPr="004A1823">
        <w:rPr>
          <w:rFonts w:cs="Times New Roman"/>
          <w:lang w:val="en-US"/>
        </w:rPr>
        <w:t xml:space="preserve">defining </w:t>
      </w:r>
      <w:r w:rsidRPr="004A1823">
        <w:rPr>
          <w:rFonts w:cs="Times New Roman"/>
          <w:lang w:val="en-US"/>
        </w:rPr>
        <w:t xml:space="preserve">whether two (or more) population means are equal, which is similar to t-test. The null hypothesis is that the means are equal. The analysis usually results in some p-value, which is the probability of the null hypothesis given the observed distributions of means </w:t>
      </w:r>
      <w:hyperlink r:id="rId112">
        <w:r w:rsidRPr="004A1823">
          <w:rPr>
            <w:rStyle w:val="ListLabel83"/>
            <w:rFonts w:cs="Times New Roman"/>
            <w:lang w:val="en-US"/>
          </w:rPr>
          <w:t>(Navarro, 2019)</w:t>
        </w:r>
      </w:hyperlink>
      <w:r w:rsidRPr="004A1823">
        <w:rPr>
          <w:rFonts w:cs="Times New Roman"/>
          <w:lang w:val="en-US"/>
        </w:rPr>
        <w:t>.</w:t>
      </w:r>
    </w:p>
    <w:p w14:paraId="3DA38054" w14:textId="77777777" w:rsidR="00D74124" w:rsidRPr="004A1823" w:rsidRDefault="001732C5" w:rsidP="004A1823">
      <w:pPr>
        <w:ind w:right="-5"/>
        <w:rPr>
          <w:rFonts w:eastAsia="Times New Roman" w:cs="Times New Roman"/>
          <w:lang w:val="en-US"/>
        </w:rPr>
      </w:pPr>
      <w:r w:rsidRPr="004A1823">
        <w:rPr>
          <w:rFonts w:eastAsia="Times New Roman" w:cs="Times New Roman"/>
          <w:lang w:val="en-US"/>
        </w:rPr>
        <w:lastRenderedPageBreak/>
        <w:t xml:space="preserve">Bayes factor is a ratio of a probability of the data D given that the hypothesis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1</m:t>
            </m:r>
          </m:sub>
        </m:sSub>
      </m:oMath>
      <w:r w:rsidRPr="004A1823">
        <w:rPr>
          <w:rFonts w:eastAsia="Times New Roman" w:cs="Times New Roman"/>
          <w:lang w:val="en-US"/>
        </w:rPr>
        <w:t xml:space="preserve">is true (likelihood of the hypothesis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1</m:t>
            </m:r>
          </m:sub>
        </m:sSub>
      </m:oMath>
      <w:r w:rsidRPr="004A1823">
        <w:rPr>
          <w:rFonts w:eastAsia="Times New Roman" w:cs="Times New Roman"/>
          <w:lang w:val="en-US"/>
        </w:rPr>
        <w:t xml:space="preserve">) to a probability of the data D given that the hypothesis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2</m:t>
            </m:r>
          </m:sub>
        </m:sSub>
      </m:oMath>
      <w:r w:rsidRPr="004A1823">
        <w:rPr>
          <w:rFonts w:eastAsia="Times New Roman" w:cs="Times New Roman"/>
          <w:lang w:val="en-US"/>
        </w:rPr>
        <w:t xml:space="preserve">is true (likelihood of the hypothesis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2</m:t>
            </m:r>
          </m:sub>
        </m:sSub>
      </m:oMath>
      <w:r w:rsidRPr="004A1823">
        <w:rPr>
          <w:rFonts w:eastAsia="Times New Roman" w:cs="Times New Roman"/>
          <w:lang w:val="en-US"/>
        </w:rPr>
        <w:t>):</w:t>
      </w:r>
    </w:p>
    <w:p w14:paraId="447EE08C" w14:textId="242B433C" w:rsidR="00D74124" w:rsidRPr="004A1823" w:rsidRDefault="002B05CC" w:rsidP="004A1823">
      <w:pPr>
        <w:ind w:right="-5" w:firstLine="0"/>
        <w:jc w:val="center"/>
        <w:rPr>
          <w:rFonts w:cs="Times New Roman"/>
          <w:lang w:val="en-US"/>
        </w:rPr>
      </w:p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lang w:val="en-US"/>
              </w:rPr>
              <m:t>12</m:t>
            </m:r>
          </m:sub>
        </m:sSub>
        <m:r>
          <w:rPr>
            <w:rFonts w:ascii="Cambria Math" w:hAnsi="Cambria Math" w:cs="Times New Roman"/>
            <w:lang w:val="en-US"/>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1</m:t>
                    </m:r>
                  </m:sub>
                </m:sSub>
                <m:r>
                  <w:rPr>
                    <w:rFonts w:ascii="Cambria Math" w:hAnsi="Cambria Math" w:cs="Times New Roman"/>
                    <w:lang w:val="en-US"/>
                  </w:rPr>
                  <m:t>∨</m:t>
                </m:r>
                <m:r>
                  <w:rPr>
                    <w:rFonts w:ascii="Cambria Math" w:hAnsi="Cambria Math" w:cs="Times New Roman"/>
                  </w:rPr>
                  <m:t>D</m:t>
                </m:r>
              </m:e>
            </m:d>
          </m:num>
          <m:den>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2</m:t>
                    </m:r>
                  </m:sub>
                </m:sSub>
                <m:r>
                  <w:rPr>
                    <w:rFonts w:ascii="Cambria Math" w:hAnsi="Cambria Math" w:cs="Times New Roman"/>
                    <w:lang w:val="en-US"/>
                  </w:rPr>
                  <m:t>∨</m:t>
                </m:r>
                <m:r>
                  <w:rPr>
                    <w:rFonts w:ascii="Cambria Math" w:hAnsi="Cambria Math" w:cs="Times New Roman"/>
                  </w:rPr>
                  <m:t>D</m:t>
                </m:r>
              </m:e>
            </m:d>
          </m:den>
        </m:f>
        <m:r>
          <w:rPr>
            <w:rFonts w:ascii="Cambria Math" w:hAnsi="Cambria Math" w:cs="Times New Roman"/>
            <w:lang w:val="en-US"/>
          </w:rPr>
          <m:t xml:space="preserve"> </m:t>
        </m:r>
      </m:oMath>
      <w:hyperlink r:id="rId113">
        <w:r w:rsidR="001732C5" w:rsidRPr="004A1823">
          <w:rPr>
            <w:rStyle w:val="ListLabel82"/>
            <w:rFonts w:eastAsia="DejaVu Sans"/>
            <w:lang w:val="en-US"/>
          </w:rPr>
          <w:t>(Kass &amp; Raftery, 1995, p. 776)</w:t>
        </w:r>
      </w:hyperlink>
    </w:p>
    <w:p w14:paraId="52792DA8" w14:textId="0BEF03FA" w:rsidR="00D74124" w:rsidRPr="004A1823" w:rsidRDefault="001732C5" w:rsidP="004A1823">
      <w:pPr>
        <w:ind w:right="-5"/>
        <w:rPr>
          <w:rFonts w:cs="Times New Roman"/>
          <w:lang w:val="en-US"/>
        </w:rPr>
      </w:pPr>
      <w:r w:rsidRPr="004A1823">
        <w:rPr>
          <w:rFonts w:eastAsia="Times New Roman" w:cs="Times New Roman"/>
          <w:lang w:val="en-US"/>
        </w:rPr>
        <w:t xml:space="preserve">In other words, the Bayes factor tells how many times </w:t>
      </w:r>
      <w:r w:rsidR="0047302F" w:rsidRPr="004A1823">
        <w:rPr>
          <w:rFonts w:eastAsia="Times New Roman" w:cs="Times New Roman"/>
          <w:lang w:val="en-US"/>
        </w:rPr>
        <w:t>one hypothesis is</w:t>
      </w:r>
      <w:r w:rsidRPr="004A1823">
        <w:rPr>
          <w:rFonts w:eastAsia="Times New Roman" w:cs="Times New Roman"/>
          <w:lang w:val="en-US"/>
        </w:rPr>
        <w:t xml:space="preserve"> more probable than another given the data D. The scale of evidence, proposed by Lee &amp; Wagenmakers </w:t>
      </w:r>
      <w:hyperlink r:id="rId114">
        <w:r w:rsidRPr="004A1823">
          <w:rPr>
            <w:rStyle w:val="ListLabel82"/>
            <w:rFonts w:eastAsia="DejaVu Sans"/>
            <w:lang w:val="en-US"/>
          </w:rPr>
          <w:t>(2013)</w:t>
        </w:r>
      </w:hyperlink>
      <w:r w:rsidRPr="004A1823">
        <w:rPr>
          <w:rFonts w:eastAsia="Times New Roman" w:cs="Times New Roman"/>
          <w:lang w:val="en-US"/>
        </w:rPr>
        <w:t xml:space="preserve"> which is based on the classic book of Jeffreys </w:t>
      </w:r>
      <w:hyperlink r:id="rId115">
        <w:r w:rsidRPr="004A1823">
          <w:rPr>
            <w:rStyle w:val="ListLabel82"/>
            <w:rFonts w:eastAsia="DejaVu Sans"/>
            <w:lang w:val="en-US"/>
          </w:rPr>
          <w:t>(1998)</w:t>
        </w:r>
      </w:hyperlink>
      <w:r w:rsidRPr="004A1823">
        <w:rPr>
          <w:rFonts w:eastAsia="Times New Roman" w:cs="Times New Roman"/>
          <w:lang w:val="en-US"/>
        </w:rPr>
        <w:t xml:space="preserve"> is presented in </w:t>
      </w:r>
      <w:del w:id="918" w:author="Maria Myslina" w:date="2019-06-04T14:36:00Z">
        <w:r w:rsidRPr="004A1823" w:rsidDel="003B7399">
          <w:rPr>
            <w:rFonts w:eastAsia="Times New Roman" w:cs="Times New Roman"/>
            <w:lang w:val="en-US"/>
          </w:rPr>
          <w:delText xml:space="preserve">Table </w:delText>
        </w:r>
      </w:del>
      <w:ins w:id="919" w:author="Maria Myslina" w:date="2019-06-04T14:39:00Z">
        <w:r w:rsidR="003B7399">
          <w:rPr>
            <w:rFonts w:eastAsia="Times New Roman" w:cs="Times New Roman"/>
            <w:lang w:val="en-US"/>
          </w:rPr>
          <w:t>Table </w:t>
        </w:r>
      </w:ins>
      <w:ins w:id="920" w:author="Maria Myslina" w:date="2019-06-04T15:36:00Z">
        <w:r w:rsidR="00C95CB3">
          <w:rPr>
            <w:rFonts w:eastAsia="Times New Roman" w:cs="Times New Roman"/>
            <w:lang w:val="en-US"/>
          </w:rPr>
          <w:t>10</w:t>
        </w:r>
      </w:ins>
      <w:del w:id="921" w:author="Maria Myslina" w:date="2019-06-04T15:36:00Z">
        <w:r w:rsidRPr="004A1823" w:rsidDel="00C95CB3">
          <w:rPr>
            <w:rFonts w:eastAsia="Times New Roman" w:cs="Times New Roman"/>
            <w:lang w:val="en-US"/>
          </w:rPr>
          <w:delText>N</w:delText>
        </w:r>
      </w:del>
      <w:r w:rsidRPr="004A1823">
        <w:rPr>
          <w:rFonts w:eastAsia="Times New Roman" w:cs="Times New Roman"/>
          <w:lang w:val="en-US"/>
        </w:rPr>
        <w:t>.</w:t>
      </w:r>
    </w:p>
    <w:p w14:paraId="0DD954DC" w14:textId="1769DDB8" w:rsidR="00D74124" w:rsidRPr="004A1823" w:rsidDel="003B7399" w:rsidRDefault="00D74124" w:rsidP="004A1823">
      <w:pPr>
        <w:ind w:right="-5"/>
        <w:rPr>
          <w:del w:id="922" w:author="Maria Myslina" w:date="2019-06-04T15:06:00Z"/>
          <w:rFonts w:eastAsia="Times New Roman" w:cs="Times New Roman"/>
          <w:lang w:val="en-US"/>
        </w:rPr>
      </w:pPr>
    </w:p>
    <w:p w14:paraId="659932B1" w14:textId="0B7FE089" w:rsidR="00D74124" w:rsidRPr="004A1823" w:rsidRDefault="001732C5" w:rsidP="003B7399">
      <w:pPr>
        <w:pStyle w:val="af6"/>
        <w:pPrChange w:id="923" w:author="Maria Myslina" w:date="2019-06-04T15:06:00Z">
          <w:pPr>
            <w:ind w:right="-5" w:firstLine="0"/>
          </w:pPr>
        </w:pPrChange>
      </w:pPr>
      <w:del w:id="924" w:author="Maria Myslina" w:date="2019-06-04T14:36:00Z">
        <w:r w:rsidRPr="004A1823" w:rsidDel="003B7399">
          <w:delText xml:space="preserve">Table </w:delText>
        </w:r>
      </w:del>
      <w:ins w:id="925" w:author="Maria Myslina" w:date="2019-06-04T14:39:00Z">
        <w:r w:rsidR="003B7399">
          <w:t>Table </w:t>
        </w:r>
      </w:ins>
      <w:ins w:id="926" w:author="Maria Myslina" w:date="2019-06-04T15:36:00Z">
        <w:r w:rsidR="00C95CB3">
          <w:t>10</w:t>
        </w:r>
      </w:ins>
      <w:del w:id="927" w:author="Maria Myslina" w:date="2019-06-04T15:36:00Z">
        <w:r w:rsidRPr="004A1823" w:rsidDel="00C95CB3">
          <w:delText>N</w:delText>
        </w:r>
      </w:del>
      <w:r w:rsidRPr="004A1823">
        <w:t xml:space="preserve">. </w:t>
      </w:r>
      <w:del w:id="928" w:author="Maria Myslina" w:date="2019-06-04T16:59:00Z">
        <w:r w:rsidRPr="004A1823" w:rsidDel="009D2D5C">
          <w:delText xml:space="preserve">Scale </w:delText>
        </w:r>
      </w:del>
      <w:ins w:id="929" w:author="Maria Myslina" w:date="2019-06-04T16:59:00Z">
        <w:r w:rsidR="009D2D5C">
          <w:t>The s</w:t>
        </w:r>
        <w:r w:rsidR="009D2D5C" w:rsidRPr="004A1823">
          <w:t xml:space="preserve">cale </w:t>
        </w:r>
      </w:ins>
      <w:r w:rsidRPr="004A1823">
        <w:t xml:space="preserve">of evidence for </w:t>
      </w:r>
      <w:ins w:id="930" w:author="Maria Myslina" w:date="2019-06-04T17:00:00Z">
        <w:r w:rsidR="009D2D5C">
          <w:t xml:space="preserve">the </w:t>
        </w:r>
      </w:ins>
      <w:r w:rsidRPr="004A1823">
        <w:t xml:space="preserve">Bayes factor </w:t>
      </w:r>
      <w:r w:rsidRPr="004A1823">
        <w:rPr>
          <w:rStyle w:val="ListLabel82"/>
          <w:rFonts w:eastAsia="DejaVu Sans"/>
        </w:rPr>
        <w:fldChar w:fldCharType="begin"/>
      </w:r>
      <w:r w:rsidRPr="004A1823">
        <w:rPr>
          <w:rStyle w:val="ListLabel82"/>
          <w:rFonts w:eastAsia="DejaVu Sans"/>
        </w:rPr>
        <w:instrText xml:space="preserve"> HYPERLINK "https://www.zotero.org/google-docs/?jF6XQq" \h </w:instrText>
      </w:r>
      <w:r w:rsidRPr="004A1823">
        <w:rPr>
          <w:rStyle w:val="ListLabel82"/>
          <w:rFonts w:eastAsia="DejaVu Sans"/>
        </w:rPr>
        <w:fldChar w:fldCharType="separate"/>
      </w:r>
      <w:r w:rsidRPr="004A1823">
        <w:rPr>
          <w:rStyle w:val="ListLabel82"/>
          <w:rFonts w:eastAsia="DejaVu Sans"/>
        </w:rPr>
        <w:t>(Lee &amp; Wagenmakers, 2013)</w:t>
      </w:r>
      <w:r w:rsidRPr="004A1823">
        <w:rPr>
          <w:rStyle w:val="ListLabel82"/>
          <w:rFonts w:eastAsia="DejaVu Sans"/>
        </w:rPr>
        <w:fldChar w:fldCharType="end"/>
      </w:r>
      <w:r w:rsidRPr="004A1823">
        <w:t>.</w:t>
      </w:r>
    </w:p>
    <w:tbl>
      <w:tblPr>
        <w:tblStyle w:val="TableNormal"/>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801"/>
        <w:gridCol w:w="5697"/>
      </w:tblGrid>
      <w:tr w:rsidR="00D74124" w:rsidRPr="004A1823" w14:paraId="6962A183" w14:textId="77777777">
        <w:trPr>
          <w:trHeight w:val="380"/>
        </w:trPr>
        <w:tc>
          <w:tcPr>
            <w:tcW w:w="28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AA809" w14:textId="77777777" w:rsidR="00D74124" w:rsidRPr="004A1823" w:rsidRDefault="001732C5" w:rsidP="004A1823">
            <w:pPr>
              <w:ind w:firstLine="0"/>
              <w:rPr>
                <w:rFonts w:eastAsia="Times New Roman" w:cs="Times New Roman"/>
                <w:lang w:val="en-US"/>
              </w:rPr>
            </w:pPr>
            <w:r w:rsidRPr="004A1823">
              <w:rPr>
                <w:rFonts w:eastAsia="Times New Roman" w:cs="Times New Roman"/>
                <w:lang w:val="en-US"/>
              </w:rPr>
              <w:t xml:space="preserve">Value of Bayes factor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lang w:val="en-US"/>
                    </w:rPr>
                    <m:t>12</m:t>
                  </m:r>
                </m:sub>
              </m:sSub>
            </m:oMath>
          </w:p>
        </w:tc>
        <w:tc>
          <w:tcPr>
            <w:tcW w:w="5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D4527" w14:textId="77777777" w:rsidR="00D74124" w:rsidRPr="004A1823" w:rsidRDefault="001732C5" w:rsidP="004A1823">
            <w:pPr>
              <w:rPr>
                <w:rFonts w:eastAsia="Times New Roman" w:cs="Times New Roman"/>
              </w:rPr>
            </w:pPr>
            <w:r w:rsidRPr="004A1823">
              <w:rPr>
                <w:rFonts w:eastAsia="Times New Roman" w:cs="Times New Roman"/>
              </w:rPr>
              <w:t>Interpretation</w:t>
            </w:r>
          </w:p>
        </w:tc>
      </w:tr>
      <w:tr w:rsidR="00D74124" w:rsidRPr="004A1823" w14:paraId="214D084D"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7DB0F37" w14:textId="77777777" w:rsidR="00D74124" w:rsidRPr="004A1823" w:rsidRDefault="001732C5" w:rsidP="004A1823">
            <w:pPr>
              <w:rPr>
                <w:rFonts w:eastAsia="Times New Roman" w:cs="Times New Roman"/>
              </w:rPr>
            </w:pPr>
            <w:r w:rsidRPr="004A1823">
              <w:rPr>
                <w:rFonts w:eastAsia="Times New Roman" w:cs="Times New Roman"/>
              </w:rPr>
              <w:t>&gt; 100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79E35551" w14:textId="77777777" w:rsidR="00D74124" w:rsidRPr="004A1823" w:rsidRDefault="001732C5" w:rsidP="004A1823">
            <w:pPr>
              <w:rPr>
                <w:rFonts w:eastAsia="Times New Roman" w:cs="Times New Roman"/>
              </w:rPr>
            </w:pPr>
            <w:r w:rsidRPr="004A1823">
              <w:rPr>
                <w:rFonts w:eastAsia="Times New Roman" w:cs="Times New Roman"/>
              </w:rPr>
              <w:t xml:space="preserve">Extreme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oMath>
          </w:p>
        </w:tc>
      </w:tr>
      <w:tr w:rsidR="00D74124" w:rsidRPr="004A1823" w14:paraId="269A74AF"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23443FD3" w14:textId="77777777" w:rsidR="00D74124" w:rsidRPr="004A1823" w:rsidRDefault="001732C5" w:rsidP="004A1823">
            <w:pPr>
              <w:rPr>
                <w:rFonts w:eastAsia="Times New Roman" w:cs="Times New Roman"/>
              </w:rPr>
            </w:pPr>
            <w:r w:rsidRPr="004A1823">
              <w:rPr>
                <w:rFonts w:eastAsia="Times New Roman" w:cs="Times New Roman"/>
              </w:rPr>
              <w:t>30 – 100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C5150EE" w14:textId="77777777" w:rsidR="00D74124" w:rsidRPr="004A1823" w:rsidRDefault="001732C5" w:rsidP="004A1823">
            <w:pPr>
              <w:rPr>
                <w:rFonts w:eastAsia="Times New Roman" w:cs="Times New Roman"/>
                <w:lang w:val="en-US"/>
              </w:rPr>
            </w:pPr>
            <w:r w:rsidRPr="004A1823">
              <w:rPr>
                <w:rFonts w:eastAsia="Times New Roman" w:cs="Times New Roman"/>
                <w:lang w:val="en-US"/>
              </w:rPr>
              <w:t xml:space="preserve">Very strong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1</m:t>
                  </m:r>
                </m:sub>
              </m:sSub>
            </m:oMath>
          </w:p>
        </w:tc>
      </w:tr>
      <w:tr w:rsidR="00D74124" w:rsidRPr="004A1823" w14:paraId="42B91389"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E7B1639" w14:textId="77777777" w:rsidR="00D74124" w:rsidRPr="004A1823" w:rsidRDefault="001732C5" w:rsidP="004A1823">
            <w:pPr>
              <w:rPr>
                <w:rFonts w:eastAsia="Times New Roman" w:cs="Times New Roman"/>
              </w:rPr>
            </w:pPr>
            <w:r w:rsidRPr="004A1823">
              <w:rPr>
                <w:rFonts w:eastAsia="Times New Roman" w:cs="Times New Roman"/>
              </w:rPr>
              <w:t>10 – 30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23104879" w14:textId="77777777" w:rsidR="00D74124" w:rsidRPr="004A1823" w:rsidRDefault="001732C5" w:rsidP="004A1823">
            <w:pPr>
              <w:rPr>
                <w:rFonts w:eastAsia="Times New Roman" w:cs="Times New Roman"/>
              </w:rPr>
            </w:pPr>
            <w:r w:rsidRPr="004A1823">
              <w:rPr>
                <w:rFonts w:eastAsia="Times New Roman" w:cs="Times New Roman"/>
              </w:rPr>
              <w:t xml:space="preserve">Strong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oMath>
          </w:p>
        </w:tc>
      </w:tr>
      <w:tr w:rsidR="00D74124" w:rsidRPr="004A1823" w14:paraId="0D365296"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512F56D8" w14:textId="77777777" w:rsidR="00D74124" w:rsidRPr="004A1823" w:rsidRDefault="001732C5" w:rsidP="004A1823">
            <w:pPr>
              <w:rPr>
                <w:rFonts w:eastAsia="Times New Roman" w:cs="Times New Roman"/>
              </w:rPr>
            </w:pPr>
            <w:r w:rsidRPr="004A1823">
              <w:rPr>
                <w:rFonts w:eastAsia="Times New Roman" w:cs="Times New Roman"/>
              </w:rPr>
              <w:t>3 – 10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202381C6" w14:textId="77777777" w:rsidR="00D74124" w:rsidRPr="004A1823" w:rsidRDefault="001732C5" w:rsidP="004A1823">
            <w:pPr>
              <w:rPr>
                <w:rFonts w:eastAsia="Times New Roman" w:cs="Times New Roman"/>
              </w:rPr>
            </w:pPr>
            <w:r w:rsidRPr="004A1823">
              <w:rPr>
                <w:rFonts w:eastAsia="Times New Roman" w:cs="Times New Roman"/>
              </w:rPr>
              <w:t xml:space="preserve">Moderate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oMath>
          </w:p>
        </w:tc>
      </w:tr>
      <w:tr w:rsidR="00D74124" w:rsidRPr="004A1823" w14:paraId="716265B9"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780B0D2B" w14:textId="77777777" w:rsidR="00D74124" w:rsidRPr="004A1823" w:rsidRDefault="001732C5" w:rsidP="004A1823">
            <w:pPr>
              <w:rPr>
                <w:rFonts w:eastAsia="Times New Roman" w:cs="Times New Roman"/>
              </w:rPr>
            </w:pPr>
            <w:r w:rsidRPr="004A1823">
              <w:rPr>
                <w:rFonts w:eastAsia="Times New Roman" w:cs="Times New Roman"/>
              </w:rPr>
              <w:t>1 – 3</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5B05322A" w14:textId="77777777" w:rsidR="00D74124" w:rsidRPr="004A1823" w:rsidRDefault="001732C5" w:rsidP="004A1823">
            <w:pPr>
              <w:rPr>
                <w:rFonts w:eastAsia="Times New Roman" w:cs="Times New Roman"/>
              </w:rPr>
            </w:pPr>
            <w:r w:rsidRPr="004A1823">
              <w:rPr>
                <w:rFonts w:eastAsia="Times New Roman" w:cs="Times New Roman"/>
              </w:rPr>
              <w:t xml:space="preserve">Anecdotal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oMath>
          </w:p>
        </w:tc>
      </w:tr>
      <w:tr w:rsidR="00D74124" w:rsidRPr="004A1823" w14:paraId="1C85EC54"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66E55CB2" w14:textId="77777777" w:rsidR="00D74124" w:rsidRPr="004A1823" w:rsidRDefault="001732C5" w:rsidP="004A1823">
            <w:pPr>
              <w:rPr>
                <w:rFonts w:eastAsia="Times New Roman" w:cs="Times New Roman"/>
              </w:rPr>
            </w:pPr>
            <w:r w:rsidRPr="004A1823">
              <w:rPr>
                <w:rFonts w:eastAsia="Times New Roman" w:cs="Times New Roman"/>
              </w:rPr>
              <w:t>1</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822077D" w14:textId="77777777" w:rsidR="00D74124" w:rsidRPr="004A1823" w:rsidRDefault="001732C5" w:rsidP="004A1823">
            <w:pPr>
              <w:rPr>
                <w:rFonts w:eastAsia="Times New Roman" w:cs="Times New Roman"/>
              </w:rPr>
            </w:pPr>
            <w:r w:rsidRPr="004A1823">
              <w:rPr>
                <w:rFonts w:eastAsia="Times New Roman" w:cs="Times New Roman"/>
              </w:rPr>
              <w:t>No evidence</w:t>
            </w:r>
          </w:p>
        </w:tc>
      </w:tr>
      <w:tr w:rsidR="00D74124" w:rsidRPr="004A1823" w14:paraId="5528C055"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58C8028B" w14:textId="77777777" w:rsidR="00D74124" w:rsidRPr="004A1823" w:rsidRDefault="001732C5" w:rsidP="004A1823">
            <w:pPr>
              <w:rPr>
                <w:rFonts w:eastAsia="Times New Roman" w:cs="Times New Roman"/>
              </w:rPr>
            </w:pPr>
            <w:r w:rsidRPr="004A1823">
              <w:rPr>
                <w:rFonts w:eastAsia="Times New Roman" w:cs="Times New Roman"/>
              </w:rPr>
              <w:t>1/3 – 1</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C1678E6" w14:textId="77777777" w:rsidR="00D74124" w:rsidRPr="004A1823" w:rsidRDefault="001732C5" w:rsidP="004A1823">
            <w:pPr>
              <w:rPr>
                <w:rFonts w:eastAsia="Times New Roman" w:cs="Times New Roman"/>
              </w:rPr>
            </w:pPr>
            <w:r w:rsidRPr="004A1823">
              <w:rPr>
                <w:rFonts w:eastAsia="Times New Roman" w:cs="Times New Roman"/>
              </w:rPr>
              <w:t xml:space="preserve">Anecdotal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oMath>
          </w:p>
        </w:tc>
      </w:tr>
      <w:tr w:rsidR="00D74124" w:rsidRPr="004A1823" w14:paraId="01340376"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1767603D" w14:textId="77777777" w:rsidR="00D74124" w:rsidRPr="004A1823" w:rsidRDefault="001732C5" w:rsidP="004A1823">
            <w:pPr>
              <w:rPr>
                <w:rFonts w:eastAsia="Times New Roman" w:cs="Times New Roman"/>
              </w:rPr>
            </w:pPr>
            <w:r w:rsidRPr="004A1823">
              <w:rPr>
                <w:rFonts w:eastAsia="Times New Roman" w:cs="Times New Roman"/>
              </w:rPr>
              <w:t>1/3 – 1/10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73E3B217" w14:textId="77777777" w:rsidR="00D74124" w:rsidRPr="004A1823" w:rsidRDefault="001732C5" w:rsidP="004A1823">
            <w:pPr>
              <w:rPr>
                <w:rFonts w:eastAsia="Times New Roman" w:cs="Times New Roman"/>
              </w:rPr>
            </w:pPr>
            <w:r w:rsidRPr="004A1823">
              <w:rPr>
                <w:rFonts w:eastAsia="Times New Roman" w:cs="Times New Roman"/>
              </w:rPr>
              <w:t xml:space="preserve">Moderate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oMath>
          </w:p>
        </w:tc>
      </w:tr>
      <w:tr w:rsidR="00D74124" w:rsidRPr="004A1823" w14:paraId="7F8199ED"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437576F2" w14:textId="77777777" w:rsidR="00D74124" w:rsidRPr="004A1823" w:rsidRDefault="001732C5" w:rsidP="004A1823">
            <w:pPr>
              <w:rPr>
                <w:rFonts w:eastAsia="Times New Roman" w:cs="Times New Roman"/>
              </w:rPr>
            </w:pPr>
            <w:r w:rsidRPr="004A1823">
              <w:rPr>
                <w:rFonts w:eastAsia="Times New Roman" w:cs="Times New Roman"/>
              </w:rPr>
              <w:t>1/10 – 1/30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0C60FAC9" w14:textId="77777777" w:rsidR="00D74124" w:rsidRPr="004A1823" w:rsidRDefault="001732C5" w:rsidP="004A1823">
            <w:pPr>
              <w:rPr>
                <w:rFonts w:eastAsia="Times New Roman" w:cs="Times New Roman"/>
              </w:rPr>
            </w:pPr>
            <w:r w:rsidRPr="004A1823">
              <w:rPr>
                <w:rFonts w:eastAsia="Times New Roman" w:cs="Times New Roman"/>
              </w:rPr>
              <w:t xml:space="preserve">Strong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oMath>
          </w:p>
        </w:tc>
      </w:tr>
      <w:tr w:rsidR="00D74124" w:rsidRPr="004A1823" w14:paraId="53E05D5C"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29FB200C" w14:textId="77777777" w:rsidR="00D74124" w:rsidRPr="004A1823" w:rsidRDefault="001732C5" w:rsidP="004A1823">
            <w:pPr>
              <w:rPr>
                <w:rFonts w:eastAsia="Times New Roman" w:cs="Times New Roman"/>
              </w:rPr>
            </w:pPr>
            <w:r w:rsidRPr="004A1823">
              <w:rPr>
                <w:rFonts w:eastAsia="Times New Roman" w:cs="Times New Roman"/>
              </w:rPr>
              <w:t>1/30 – 1/100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22092515" w14:textId="77777777" w:rsidR="00D74124" w:rsidRPr="004A1823" w:rsidRDefault="001732C5" w:rsidP="004A1823">
            <w:pPr>
              <w:rPr>
                <w:rFonts w:eastAsia="Times New Roman" w:cs="Times New Roman"/>
                <w:lang w:val="en-US"/>
              </w:rPr>
            </w:pPr>
            <w:r w:rsidRPr="004A1823">
              <w:rPr>
                <w:rFonts w:eastAsia="Times New Roman" w:cs="Times New Roman"/>
                <w:lang w:val="en-US"/>
              </w:rPr>
              <w:t xml:space="preserve">Very strong 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lang w:val="en-US"/>
                    </w:rPr>
                    <m:t>2</m:t>
                  </m:r>
                </m:sub>
              </m:sSub>
            </m:oMath>
          </w:p>
        </w:tc>
      </w:tr>
      <w:tr w:rsidR="00D74124" w:rsidRPr="004A1823" w14:paraId="5B514A3D" w14:textId="77777777">
        <w:trPr>
          <w:trHeight w:val="400"/>
        </w:trPr>
        <w:tc>
          <w:tcPr>
            <w:tcW w:w="2801"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616A7E3E" w14:textId="77777777" w:rsidR="00D74124" w:rsidRPr="004A1823" w:rsidRDefault="001732C5" w:rsidP="004A1823">
            <w:pPr>
              <w:rPr>
                <w:rFonts w:eastAsia="Times New Roman" w:cs="Times New Roman"/>
              </w:rPr>
            </w:pPr>
            <w:r w:rsidRPr="004A1823">
              <w:rPr>
                <w:rFonts w:eastAsia="Times New Roman" w:cs="Times New Roman"/>
              </w:rPr>
              <w:t>&lt; 1/100</w:t>
            </w:r>
          </w:p>
        </w:tc>
        <w:tc>
          <w:tcPr>
            <w:tcW w:w="5696" w:type="dxa"/>
            <w:tcBorders>
              <w:top w:val="single" w:sz="4" w:space="0" w:color="000000"/>
              <w:left w:val="single" w:sz="4" w:space="0" w:color="000000"/>
              <w:bottom w:val="single" w:sz="4" w:space="0" w:color="000000"/>
              <w:right w:val="single" w:sz="4" w:space="0" w:color="000000"/>
            </w:tcBorders>
            <w:shd w:val="clear" w:color="auto" w:fill="auto"/>
            <w:tcMar>
              <w:top w:w="100" w:type="dxa"/>
              <w:bottom w:w="100" w:type="dxa"/>
              <w:right w:w="160" w:type="dxa"/>
            </w:tcMar>
            <w:vAlign w:val="center"/>
          </w:tcPr>
          <w:p w14:paraId="4D79F8F9" w14:textId="77777777" w:rsidR="00D74124" w:rsidRPr="004A1823" w:rsidRDefault="001732C5" w:rsidP="004A1823">
            <w:pPr>
              <w:rPr>
                <w:rFonts w:eastAsia="Times New Roman" w:cs="Times New Roman"/>
              </w:rPr>
            </w:pPr>
            <w:r w:rsidRPr="004A1823">
              <w:rPr>
                <w:rFonts w:cs="Times New Roman"/>
              </w:rPr>
              <w:t xml:space="preserve">Extreme </w:t>
            </w:r>
            <w:r w:rsidRPr="004A1823">
              <w:rPr>
                <w:rFonts w:eastAsia="Times New Roman" w:cs="Times New Roman"/>
              </w:rPr>
              <w:t xml:space="preserve">evidence for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oMath>
          </w:p>
        </w:tc>
      </w:tr>
    </w:tbl>
    <w:p w14:paraId="5899E192" w14:textId="530A350B" w:rsidR="00D74124" w:rsidRPr="004A1823" w:rsidDel="003B7399" w:rsidRDefault="00D74124" w:rsidP="004A1823">
      <w:pPr>
        <w:ind w:right="-5" w:firstLine="0"/>
        <w:rPr>
          <w:del w:id="931" w:author="Maria Myslina" w:date="2019-06-04T15:06:00Z"/>
          <w:rFonts w:eastAsia="Times New Roman" w:cs="Times New Roman"/>
        </w:rPr>
      </w:pPr>
    </w:p>
    <w:p w14:paraId="226F8EF5" w14:textId="544169AB" w:rsidR="00D74124" w:rsidRPr="004A1823" w:rsidDel="003B7399" w:rsidRDefault="00D74124" w:rsidP="004A1823">
      <w:pPr>
        <w:ind w:right="-5"/>
        <w:rPr>
          <w:del w:id="932" w:author="Maria Myslina" w:date="2019-06-04T15:06:00Z"/>
          <w:rFonts w:eastAsia="Times New Roman" w:cs="Times New Roman"/>
        </w:rPr>
      </w:pPr>
    </w:p>
    <w:p w14:paraId="2CCC1C94" w14:textId="10CE0788" w:rsidR="00D74124" w:rsidRPr="004A1823" w:rsidDel="003B7399" w:rsidRDefault="00D74124" w:rsidP="003B7399">
      <w:pPr>
        <w:ind w:right="-5" w:firstLine="0"/>
        <w:rPr>
          <w:del w:id="933" w:author="Maria Myslina" w:date="2019-06-04T15:06:00Z"/>
          <w:rFonts w:eastAsia="Times New Roman" w:cs="Times New Roman"/>
        </w:rPr>
        <w:pPrChange w:id="934" w:author="Maria Myslina" w:date="2019-06-04T15:06:00Z">
          <w:pPr>
            <w:ind w:right="-5"/>
          </w:pPr>
        </w:pPrChange>
      </w:pPr>
    </w:p>
    <w:p w14:paraId="2D712FDC" w14:textId="77777777" w:rsidR="00D74124" w:rsidRPr="004A1823" w:rsidRDefault="001732C5" w:rsidP="003B7399">
      <w:pPr>
        <w:ind w:firstLine="0"/>
        <w:rPr>
          <w:rFonts w:eastAsia="Times New Roman" w:cs="Times New Roman"/>
          <w:b/>
        </w:rPr>
        <w:pPrChange w:id="935" w:author="Maria Myslina" w:date="2019-06-04T15:06:00Z">
          <w:pPr/>
        </w:pPrChange>
      </w:pPr>
      <w:r w:rsidRPr="004A1823">
        <w:rPr>
          <w:rFonts w:cs="Times New Roman"/>
        </w:rPr>
        <w:br w:type="page"/>
      </w:r>
    </w:p>
    <w:p w14:paraId="6A45D972" w14:textId="77777777" w:rsidR="00D74124" w:rsidRPr="003B7399" w:rsidRDefault="001732C5" w:rsidP="004A1823">
      <w:pPr>
        <w:pStyle w:val="1"/>
        <w:rPr>
          <w:lang w:val="en-US"/>
          <w:rPrChange w:id="936" w:author="Maria Myslina" w:date="2019-06-04T15:06:00Z">
            <w:rPr/>
          </w:rPrChange>
        </w:rPr>
      </w:pPr>
      <w:bookmarkStart w:id="937" w:name="_hfkvx6vuxvq3"/>
      <w:bookmarkStart w:id="938" w:name="_Toc10559771"/>
      <w:bookmarkEnd w:id="937"/>
      <w:r w:rsidRPr="003B7399">
        <w:rPr>
          <w:lang w:val="en-US"/>
          <w:rPrChange w:id="939" w:author="Maria Myslina" w:date="2019-06-04T15:06:00Z">
            <w:rPr/>
          </w:rPrChange>
        </w:rPr>
        <w:lastRenderedPageBreak/>
        <w:t>4. Results</w:t>
      </w:r>
      <w:bookmarkEnd w:id="938"/>
    </w:p>
    <w:p w14:paraId="14B3D20B" w14:textId="133C97DF" w:rsidR="00D74124" w:rsidRPr="003B7399" w:rsidRDefault="001732C5" w:rsidP="004A1823">
      <w:pPr>
        <w:pStyle w:val="2"/>
        <w:rPr>
          <w:lang w:val="en-US"/>
          <w:rPrChange w:id="940" w:author="Maria Myslina" w:date="2019-06-04T15:06:00Z">
            <w:rPr/>
          </w:rPrChange>
        </w:rPr>
      </w:pPr>
      <w:bookmarkStart w:id="941" w:name="_2mf5l5m091qo"/>
      <w:bookmarkStart w:id="942" w:name="_Toc10559772"/>
      <w:bookmarkEnd w:id="941"/>
      <w:r w:rsidRPr="003B7399">
        <w:rPr>
          <w:lang w:val="en-US"/>
          <w:rPrChange w:id="943" w:author="Maria Myslina" w:date="2019-06-04T15:06:00Z">
            <w:rPr/>
          </w:rPrChange>
        </w:rPr>
        <w:t xml:space="preserve">4.1. The lme4 </w:t>
      </w:r>
      <w:r w:rsidR="009D7065" w:rsidRPr="004A1823">
        <w:rPr>
          <w:lang w:val="en-US"/>
        </w:rPr>
        <w:t xml:space="preserve">(frequentist) </w:t>
      </w:r>
      <w:r w:rsidRPr="003B7399">
        <w:rPr>
          <w:lang w:val="en-US"/>
          <w:rPrChange w:id="944" w:author="Maria Myslina" w:date="2019-06-04T15:06:00Z">
            <w:rPr/>
          </w:rPrChange>
        </w:rPr>
        <w:t>models</w:t>
      </w:r>
      <w:bookmarkEnd w:id="942"/>
    </w:p>
    <w:p w14:paraId="518DAB7D" w14:textId="29750DAF" w:rsidR="00D74124" w:rsidRPr="004A1823" w:rsidRDefault="001732C5" w:rsidP="004A1823">
      <w:pPr>
        <w:rPr>
          <w:rFonts w:cs="Times New Roman"/>
          <w:lang w:val="en-US"/>
        </w:rPr>
      </w:pPr>
      <w:r w:rsidRPr="004A1823">
        <w:rPr>
          <w:rFonts w:cs="Times New Roman"/>
          <w:lang w:val="en-US"/>
        </w:rPr>
        <w:t xml:space="preserve">The results of the ANOVA test of lme4 models are presented in </w:t>
      </w:r>
      <w:del w:id="945" w:author="Maria Myslina" w:date="2019-06-04T14:36:00Z">
        <w:r w:rsidRPr="004A1823" w:rsidDel="003B7399">
          <w:rPr>
            <w:rFonts w:cs="Times New Roman"/>
            <w:lang w:val="en-US"/>
          </w:rPr>
          <w:delText xml:space="preserve">Table </w:delText>
        </w:r>
      </w:del>
      <w:ins w:id="946" w:author="Maria Myslina" w:date="2019-06-04T14:39:00Z">
        <w:r w:rsidR="003B7399">
          <w:rPr>
            <w:rFonts w:cs="Times New Roman"/>
            <w:lang w:val="en-US"/>
          </w:rPr>
          <w:t>Table </w:t>
        </w:r>
      </w:ins>
      <w:del w:id="947" w:author="Maria Myslina" w:date="2019-06-04T15:36:00Z">
        <w:r w:rsidRPr="004A1823" w:rsidDel="00C95CB3">
          <w:rPr>
            <w:rFonts w:cs="Times New Roman"/>
            <w:lang w:val="en-US"/>
          </w:rPr>
          <w:delText>N</w:delText>
        </w:r>
      </w:del>
      <w:ins w:id="948" w:author="Maria Myslina" w:date="2019-06-04T15:36:00Z">
        <w:r w:rsidR="00C95CB3">
          <w:rPr>
            <w:rFonts w:cs="Times New Roman"/>
            <w:lang w:val="en-US"/>
          </w:rPr>
          <w:t>1</w:t>
        </w:r>
      </w:ins>
      <w:ins w:id="949" w:author="Maria Myslina" w:date="2019-06-04T15:37:00Z">
        <w:r w:rsidR="00C95CB3">
          <w:rPr>
            <w:rFonts w:cs="Times New Roman"/>
            <w:lang w:val="en-US"/>
          </w:rPr>
          <w:t>1</w:t>
        </w:r>
      </w:ins>
      <w:r w:rsidRPr="004A1823">
        <w:rPr>
          <w:rFonts w:cs="Times New Roman"/>
          <w:lang w:val="en-US"/>
        </w:rPr>
        <w:t>. The p-value column provides the p-value for comparison a model with a model from the previous position in the rating. If two models do not differ at the level of statistical significance (p-value = 0.05 or less), they have the same position in the rating (marked as n (=k)).</w:t>
      </w:r>
    </w:p>
    <w:p w14:paraId="42F8BCCB" w14:textId="08CA3106" w:rsidR="00D74124" w:rsidRPr="004A1823" w:rsidDel="003B7399" w:rsidRDefault="00D74124" w:rsidP="003B7399">
      <w:pPr>
        <w:ind w:firstLine="0"/>
        <w:rPr>
          <w:del w:id="950" w:author="Maria Myslina" w:date="2019-06-04T15:06:00Z"/>
          <w:rFonts w:cs="Times New Roman"/>
          <w:lang w:val="en-US"/>
        </w:rPr>
        <w:pPrChange w:id="951" w:author="Maria Myslina" w:date="2019-06-04T15:06:00Z">
          <w:pPr/>
        </w:pPrChange>
      </w:pPr>
    </w:p>
    <w:p w14:paraId="5B6F7E2D" w14:textId="5E011186" w:rsidR="00D74124" w:rsidRPr="004A1823" w:rsidRDefault="001732C5" w:rsidP="003B7399">
      <w:pPr>
        <w:pStyle w:val="af6"/>
        <w:pPrChange w:id="952" w:author="Maria Myslina" w:date="2019-06-04T15:06:00Z">
          <w:pPr>
            <w:ind w:firstLine="0"/>
          </w:pPr>
        </w:pPrChange>
      </w:pPr>
      <w:del w:id="953" w:author="Maria Myslina" w:date="2019-06-04T14:36:00Z">
        <w:r w:rsidRPr="004A1823" w:rsidDel="003B7399">
          <w:delText xml:space="preserve">Table </w:delText>
        </w:r>
      </w:del>
      <w:ins w:id="954" w:author="Maria Myslina" w:date="2019-06-04T14:39:00Z">
        <w:r w:rsidR="003B7399">
          <w:t>Table </w:t>
        </w:r>
      </w:ins>
      <w:ins w:id="955" w:author="Maria Myslina" w:date="2019-06-04T15:37:00Z">
        <w:r w:rsidR="00C95CB3">
          <w:t>11</w:t>
        </w:r>
      </w:ins>
      <w:del w:id="956" w:author="Maria Myslina" w:date="2019-06-04T15:37:00Z">
        <w:r w:rsidRPr="004A1823" w:rsidDel="00C95CB3">
          <w:delText>N</w:delText>
        </w:r>
      </w:del>
      <w:r w:rsidRPr="004A1823">
        <w:t>. ANOVA test results for lme4 models.</w:t>
      </w:r>
    </w:p>
    <w:tbl>
      <w:tblPr>
        <w:tblStyle w:val="TableNormal"/>
        <w:tblW w:w="778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90" w:type="dxa"/>
          <w:bottom w:w="100" w:type="dxa"/>
          <w:right w:w="100" w:type="dxa"/>
        </w:tblCellMar>
        <w:tblLook w:val="0600" w:firstRow="0" w:lastRow="0" w:firstColumn="0" w:lastColumn="0" w:noHBand="1" w:noVBand="1"/>
      </w:tblPr>
      <w:tblGrid>
        <w:gridCol w:w="1121"/>
        <w:gridCol w:w="1551"/>
        <w:gridCol w:w="1751"/>
        <w:gridCol w:w="1005"/>
        <w:gridCol w:w="1225"/>
        <w:gridCol w:w="1134"/>
      </w:tblGrid>
      <w:tr w:rsidR="009D7065" w:rsidRPr="004A1823" w14:paraId="3013B27F"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5F487AA8" w14:textId="77777777" w:rsidR="00D74124" w:rsidRPr="004A1823" w:rsidRDefault="00D74124" w:rsidP="004A1823">
            <w:pPr>
              <w:ind w:firstLine="0"/>
              <w:jc w:val="center"/>
              <w:rPr>
                <w:rFonts w:eastAsia="Times New Roman" w:cs="Times New Roman"/>
                <w:lang w:val="en-US"/>
              </w:rPr>
            </w:pP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7A9677F6" w14:textId="77777777" w:rsidR="00D74124" w:rsidRPr="004A1823" w:rsidRDefault="001732C5" w:rsidP="004A1823">
            <w:pPr>
              <w:ind w:firstLine="0"/>
              <w:jc w:val="center"/>
              <w:rPr>
                <w:rFonts w:cs="Times New Roman"/>
                <w:b/>
              </w:rPr>
            </w:pPr>
            <w:r w:rsidRPr="004A1823">
              <w:rPr>
                <w:rFonts w:cs="Times New Roman"/>
                <w:b/>
              </w:rPr>
              <w:t>Population-level effects</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4BEBB18A" w14:textId="77777777" w:rsidR="003B7399" w:rsidRDefault="001732C5" w:rsidP="004A1823">
            <w:pPr>
              <w:ind w:firstLine="0"/>
              <w:jc w:val="center"/>
              <w:rPr>
                <w:ins w:id="957" w:author="Maria Myslina" w:date="2019-06-04T15:06:00Z"/>
                <w:rFonts w:cs="Times New Roman"/>
                <w:b/>
              </w:rPr>
            </w:pPr>
            <w:r w:rsidRPr="004A1823">
              <w:rPr>
                <w:rFonts w:cs="Times New Roman"/>
                <w:b/>
              </w:rPr>
              <w:t>Group-</w:t>
            </w:r>
          </w:p>
          <w:p w14:paraId="79851F03" w14:textId="1F744E47" w:rsidR="00D74124" w:rsidRPr="004A1823" w:rsidRDefault="001732C5" w:rsidP="004A1823">
            <w:pPr>
              <w:ind w:firstLine="0"/>
              <w:jc w:val="center"/>
              <w:rPr>
                <w:rFonts w:cs="Times New Roman"/>
                <w:b/>
              </w:rPr>
            </w:pPr>
            <w:r w:rsidRPr="004A1823">
              <w:rPr>
                <w:rFonts w:cs="Times New Roman"/>
                <w:b/>
              </w:rPr>
              <w:t>level effects</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03039FAB" w14:textId="77777777" w:rsidR="00D74124" w:rsidRPr="004A1823" w:rsidRDefault="001732C5" w:rsidP="004A1823">
            <w:pPr>
              <w:ind w:firstLine="0"/>
              <w:jc w:val="center"/>
              <w:rPr>
                <w:rFonts w:cs="Times New Roman"/>
                <w:b/>
              </w:rPr>
            </w:pPr>
            <w:r w:rsidRPr="004A1823">
              <w:rPr>
                <w:rFonts w:cs="Times New Roman"/>
                <w:b/>
              </w:rPr>
              <w:t>AIC</w:t>
            </w:r>
            <w:r w:rsidRPr="004A1823">
              <w:rPr>
                <w:rStyle w:val="FootnoteAnchor"/>
                <w:rFonts w:cs="Times New Roman"/>
                <w:b/>
              </w:rPr>
              <w:footnoteReference w:id="8"/>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3D11140D" w14:textId="77777777" w:rsidR="00D74124" w:rsidRPr="004A1823" w:rsidRDefault="001732C5" w:rsidP="004A1823">
            <w:pPr>
              <w:ind w:firstLine="0"/>
              <w:jc w:val="center"/>
              <w:rPr>
                <w:rFonts w:cs="Times New Roman"/>
                <w:b/>
              </w:rPr>
            </w:pPr>
            <w:commentRangeStart w:id="962"/>
            <w:commentRangeStart w:id="963"/>
            <w:commentRangeStart w:id="964"/>
            <w:commentRangeStart w:id="965"/>
            <w:r w:rsidRPr="004A1823">
              <w:rPr>
                <w:rFonts w:cs="Times New Roman"/>
                <w:b/>
              </w:rPr>
              <w:t xml:space="preserve">Position </w:t>
            </w:r>
          </w:p>
          <w:p w14:paraId="533B01A7" w14:textId="77777777" w:rsidR="00D74124" w:rsidRPr="004A1823" w:rsidRDefault="001732C5" w:rsidP="004A1823">
            <w:pPr>
              <w:ind w:firstLine="0"/>
              <w:jc w:val="center"/>
              <w:rPr>
                <w:rFonts w:cs="Times New Roman"/>
              </w:rPr>
            </w:pPr>
            <w:r w:rsidRPr="004A1823">
              <w:rPr>
                <w:rFonts w:cs="Times New Roman"/>
                <w:b/>
              </w:rPr>
              <w:t>in rating</w:t>
            </w:r>
            <w:commentRangeEnd w:id="962"/>
            <w:r w:rsidRPr="004A1823">
              <w:rPr>
                <w:rFonts w:cs="Times New Roman"/>
              </w:rPr>
              <w:commentReference w:id="962"/>
            </w:r>
            <w:commentRangeEnd w:id="963"/>
            <w:r w:rsidRPr="004A1823">
              <w:rPr>
                <w:rFonts w:cs="Times New Roman"/>
              </w:rPr>
              <w:commentReference w:id="963"/>
            </w:r>
            <w:commentRangeEnd w:id="964"/>
            <w:r w:rsidRPr="004A1823">
              <w:rPr>
                <w:rFonts w:cs="Times New Roman"/>
              </w:rPr>
              <w:commentReference w:id="964"/>
            </w:r>
            <w:commentRangeEnd w:id="965"/>
            <w:r w:rsidRPr="004A1823">
              <w:rPr>
                <w:rFonts w:cs="Times New Roman"/>
              </w:rPr>
              <w:commentReference w:id="965"/>
            </w:r>
            <w:r w:rsidRPr="004A1823">
              <w:rPr>
                <w:rFonts w:cs="Times New Roman"/>
              </w:rPr>
              <w:commentReference w:id="966"/>
            </w:r>
            <w:r w:rsidR="00EC4337" w:rsidRPr="004A1823">
              <w:rPr>
                <w:rStyle w:val="ae"/>
                <w:rFonts w:cs="Mangal"/>
              </w:rPr>
              <w:commentReference w:id="967"/>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19BB46BA" w14:textId="77777777" w:rsidR="00D74124" w:rsidRPr="004A1823" w:rsidRDefault="001732C5" w:rsidP="004A1823">
            <w:pPr>
              <w:ind w:firstLine="0"/>
              <w:jc w:val="center"/>
              <w:rPr>
                <w:rFonts w:cs="Times New Roman"/>
                <w:b/>
              </w:rPr>
            </w:pPr>
            <w:r w:rsidRPr="004A1823">
              <w:rPr>
                <w:rFonts w:cs="Times New Roman"/>
                <w:b/>
              </w:rPr>
              <w:t>p-value</w:t>
            </w:r>
          </w:p>
          <w:p w14:paraId="409505FE" w14:textId="77777777" w:rsidR="00D74124" w:rsidRPr="004A1823" w:rsidRDefault="001732C5" w:rsidP="004A1823">
            <w:pPr>
              <w:ind w:firstLine="0"/>
              <w:jc w:val="center"/>
              <w:rPr>
                <w:rFonts w:cs="Times New Roman"/>
                <w:b/>
              </w:rPr>
            </w:pPr>
            <w:r w:rsidRPr="004A1823">
              <w:rPr>
                <w:rFonts w:cs="Times New Roman"/>
                <w:b/>
              </w:rPr>
              <w:t>(</w:t>
            </w:r>
            <m:oMath>
              <m:sSup>
                <m:sSupPr>
                  <m:ctrlPr>
                    <w:rPr>
                      <w:rFonts w:ascii="Cambria Math" w:hAnsi="Cambria Math" w:cs="Times New Roman"/>
                    </w:rPr>
                  </m:ctrlPr>
                </m:sSupPr>
                <m:e>
                  <m:r>
                    <w:rPr>
                      <w:rFonts w:ascii="Cambria Math" w:hAnsi="Cambria Math" w:cs="Times New Roman"/>
                    </w:rPr>
                    <m:t>χ</m:t>
                  </m:r>
                </m:e>
                <m:sup>
                  <m:r>
                    <w:rPr>
                      <w:rFonts w:ascii="Cambria Math" w:hAnsi="Cambria Math" w:cs="Times New Roman"/>
                    </w:rPr>
                    <m:t>2</m:t>
                  </m:r>
                </m:sup>
              </m:sSup>
            </m:oMath>
            <w:r w:rsidRPr="004A1823">
              <w:rPr>
                <w:rFonts w:cs="Times New Roman"/>
                <w:b/>
              </w:rPr>
              <w:t>test)</w:t>
            </w:r>
          </w:p>
        </w:tc>
      </w:tr>
      <w:tr w:rsidR="009D7065" w:rsidRPr="004A1823" w14:paraId="765AD8D1"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EB38813"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1</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48784E38" w14:textId="77777777" w:rsidR="00D74124" w:rsidRPr="004A1823" w:rsidRDefault="001732C5" w:rsidP="004A1823">
            <w:pPr>
              <w:ind w:firstLine="0"/>
              <w:jc w:val="center"/>
              <w:rPr>
                <w:rFonts w:eastAsia="Times New Roman" w:cs="Times New Roman"/>
              </w:rPr>
            </w:pPr>
            <w:r w:rsidRPr="004A1823">
              <w:rPr>
                <w:rFonts w:cs="Times New Roman"/>
              </w:rPr>
              <w:t>-</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4A5D83FF" w14:textId="77777777" w:rsidR="00D74124" w:rsidRPr="004A1823" w:rsidRDefault="001732C5" w:rsidP="004A1823">
            <w:pPr>
              <w:ind w:firstLine="0"/>
              <w:jc w:val="center"/>
              <w:rPr>
                <w:rFonts w:eastAsia="Times New Roman" w:cs="Times New Roman"/>
              </w:rPr>
            </w:pPr>
            <w:r w:rsidRPr="004A1823">
              <w:rPr>
                <w:rFonts w:eastAsia="Times New Roman" w:cs="Times New Roman"/>
              </w:rPr>
              <w:t>LANGUAGE/</w:t>
            </w:r>
          </w:p>
          <w:p w14:paraId="009DBCAF" w14:textId="77777777" w:rsidR="00D74124" w:rsidRPr="004A1823" w:rsidRDefault="001732C5" w:rsidP="004A1823">
            <w:pPr>
              <w:ind w:firstLine="0"/>
              <w:jc w:val="center"/>
              <w:rPr>
                <w:rFonts w:eastAsia="Times New Roman" w:cs="Times New Roman"/>
              </w:rPr>
            </w:pPr>
            <w:r w:rsidRPr="004A1823">
              <w:rPr>
                <w:rFonts w:eastAsia="Times New Roman" w:cs="Times New Roman"/>
              </w:rPr>
              <w:t>GENDER/</w:t>
            </w:r>
          </w:p>
          <w:p w14:paraId="3E5C4065"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741F2CB8" w14:textId="77777777" w:rsidR="00D74124" w:rsidRPr="004A1823" w:rsidRDefault="001732C5" w:rsidP="004A1823">
            <w:pPr>
              <w:ind w:firstLine="0"/>
              <w:jc w:val="center"/>
              <w:rPr>
                <w:rFonts w:eastAsia="Times New Roman" w:cs="Times New Roman"/>
              </w:rPr>
            </w:pPr>
            <w:r w:rsidRPr="004A1823">
              <w:rPr>
                <w:rFonts w:cs="Times New Roman"/>
              </w:rPr>
              <w:t>94 870</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6B0385D4" w14:textId="77777777" w:rsidR="00D74124" w:rsidRPr="004A1823" w:rsidRDefault="001732C5" w:rsidP="004A1823">
            <w:pPr>
              <w:ind w:firstLine="0"/>
              <w:jc w:val="center"/>
              <w:rPr>
                <w:rFonts w:eastAsia="Times New Roman" w:cs="Times New Roman"/>
              </w:rPr>
            </w:pPr>
            <w:r w:rsidRPr="004A1823">
              <w:rPr>
                <w:rFonts w:cs="Times New Roman"/>
              </w:rPr>
              <w:t>3 (=4)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013200F1" w14:textId="77777777" w:rsidR="00D74124" w:rsidRPr="004A1823" w:rsidRDefault="001732C5" w:rsidP="004A1823">
            <w:pPr>
              <w:ind w:firstLine="0"/>
              <w:jc w:val="center"/>
              <w:rPr>
                <w:rFonts w:eastAsia="Times New Roman" w:cs="Times New Roman"/>
              </w:rPr>
            </w:pPr>
            <w:r w:rsidRPr="004A1823">
              <w:rPr>
                <w:rFonts w:cs="Times New Roman"/>
              </w:rPr>
              <w:t>&lt; 0.001</w:t>
            </w:r>
          </w:p>
        </w:tc>
      </w:tr>
      <w:tr w:rsidR="009D7065" w:rsidRPr="004A1823" w14:paraId="722E1496"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63CBDC5"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2</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3348E68A" w14:textId="77777777" w:rsidR="00D74124" w:rsidRPr="004A1823" w:rsidRDefault="001732C5" w:rsidP="004A1823">
            <w:pPr>
              <w:ind w:firstLine="0"/>
              <w:jc w:val="center"/>
              <w:rPr>
                <w:rFonts w:eastAsia="Times New Roman" w:cs="Times New Roman"/>
              </w:rPr>
            </w:pPr>
            <w:r w:rsidRPr="004A1823">
              <w:rPr>
                <w:rFonts w:cs="Times New Roman"/>
              </w:rPr>
              <w:t>-</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0EC109E9" w14:textId="77777777" w:rsidR="00D74124" w:rsidRPr="004A1823" w:rsidRDefault="001732C5" w:rsidP="004A1823">
            <w:pPr>
              <w:ind w:firstLine="0"/>
              <w:jc w:val="center"/>
              <w:rPr>
                <w:rFonts w:cs="Times New Roman"/>
              </w:rPr>
            </w:pPr>
            <w:r w:rsidRPr="004A1823">
              <w:rPr>
                <w:rFonts w:cs="Times New Roman"/>
              </w:rPr>
              <w:t>GENDER/</w:t>
            </w:r>
          </w:p>
          <w:p w14:paraId="1EA5F7F4"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602609FB" w14:textId="77777777" w:rsidR="00D74124" w:rsidRPr="004A1823" w:rsidRDefault="001732C5" w:rsidP="004A1823">
            <w:pPr>
              <w:ind w:firstLine="0"/>
              <w:jc w:val="center"/>
              <w:rPr>
                <w:rFonts w:eastAsia="Times New Roman" w:cs="Times New Roman"/>
              </w:rPr>
            </w:pPr>
            <w:r w:rsidRPr="004A1823">
              <w:rPr>
                <w:rFonts w:cs="Times New Roman"/>
              </w:rPr>
              <w:t>94 868</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2E59C0D2" w14:textId="77777777" w:rsidR="00D74124" w:rsidRPr="004A1823" w:rsidRDefault="001732C5" w:rsidP="004A1823">
            <w:pPr>
              <w:ind w:firstLine="0"/>
              <w:jc w:val="center"/>
              <w:rPr>
                <w:rFonts w:eastAsia="Times New Roman" w:cs="Times New Roman"/>
              </w:rPr>
            </w:pPr>
            <w:r w:rsidRPr="004A1823">
              <w:rPr>
                <w:rFonts w:cs="Times New Roman"/>
              </w:rPr>
              <w:t>5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4446FB93" w14:textId="77777777" w:rsidR="00D74124" w:rsidRPr="004A1823" w:rsidRDefault="001732C5" w:rsidP="004A1823">
            <w:pPr>
              <w:ind w:firstLine="0"/>
              <w:jc w:val="center"/>
              <w:rPr>
                <w:rFonts w:eastAsia="Times New Roman" w:cs="Times New Roman"/>
              </w:rPr>
            </w:pPr>
            <w:r w:rsidRPr="004A1823">
              <w:rPr>
                <w:rFonts w:cs="Times New Roman"/>
              </w:rPr>
              <w:t>&lt; 0.001</w:t>
            </w:r>
          </w:p>
        </w:tc>
      </w:tr>
      <w:tr w:rsidR="009D7065" w:rsidRPr="004A1823" w14:paraId="0FB79EAD"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6CD8A4B1"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3</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4E331136" w14:textId="77777777" w:rsidR="00D74124" w:rsidRPr="004A1823" w:rsidRDefault="001732C5" w:rsidP="004A1823">
            <w:pPr>
              <w:ind w:firstLine="0"/>
              <w:jc w:val="center"/>
              <w:rPr>
                <w:rFonts w:eastAsia="Times New Roman" w:cs="Times New Roman"/>
              </w:rPr>
            </w:pPr>
            <w:r w:rsidRPr="004A1823">
              <w:rPr>
                <w:rFonts w:eastAsia="Times New Roman" w:cs="Times New Roman"/>
              </w:rPr>
              <w:t>SYLLABLES</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182828A6" w14:textId="77777777" w:rsidR="00D74124" w:rsidRPr="004A1823" w:rsidRDefault="001732C5" w:rsidP="004A1823">
            <w:pPr>
              <w:ind w:firstLine="0"/>
              <w:jc w:val="center"/>
              <w:rPr>
                <w:rFonts w:eastAsia="Times New Roman" w:cs="Times New Roman"/>
              </w:rPr>
            </w:pPr>
            <w:r w:rsidRPr="004A1823">
              <w:rPr>
                <w:rFonts w:eastAsia="Times New Roman" w:cs="Times New Roman"/>
              </w:rPr>
              <w:t>LANGUAGE/</w:t>
            </w:r>
          </w:p>
          <w:p w14:paraId="57AC2E96"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038418DF" w14:textId="77777777" w:rsidR="00D74124" w:rsidRPr="004A1823" w:rsidRDefault="001732C5" w:rsidP="004A1823">
            <w:pPr>
              <w:ind w:firstLine="0"/>
              <w:jc w:val="center"/>
              <w:rPr>
                <w:rFonts w:eastAsia="Times New Roman" w:cs="Times New Roman"/>
              </w:rPr>
            </w:pPr>
            <w:r w:rsidRPr="004A1823">
              <w:rPr>
                <w:rFonts w:cs="Times New Roman"/>
              </w:rPr>
              <w:t>83721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7DBAD775" w14:textId="77777777" w:rsidR="00D74124" w:rsidRPr="004A1823" w:rsidRDefault="001732C5" w:rsidP="004A1823">
            <w:pPr>
              <w:ind w:firstLine="0"/>
              <w:jc w:val="center"/>
              <w:rPr>
                <w:rFonts w:eastAsia="Times New Roman" w:cs="Times New Roman"/>
              </w:rPr>
            </w:pPr>
            <w:r w:rsidRPr="004A1823">
              <w:rPr>
                <w:rFonts w:cs="Times New Roman"/>
              </w:rPr>
              <w:t>1</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03E8A968" w14:textId="77777777" w:rsidR="00D74124" w:rsidRPr="004A1823" w:rsidRDefault="00D74124" w:rsidP="004A1823">
            <w:pPr>
              <w:ind w:firstLine="0"/>
              <w:jc w:val="center"/>
              <w:rPr>
                <w:rFonts w:eastAsia="Times New Roman" w:cs="Times New Roman"/>
              </w:rPr>
            </w:pPr>
          </w:p>
        </w:tc>
      </w:tr>
      <w:tr w:rsidR="009D7065" w:rsidRPr="004A1823" w14:paraId="090B56D1"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24F068D"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4</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7CBB0F6F" w14:textId="77777777" w:rsidR="00D74124" w:rsidRPr="004A1823" w:rsidRDefault="001732C5" w:rsidP="004A1823">
            <w:pPr>
              <w:ind w:firstLine="0"/>
              <w:jc w:val="center"/>
              <w:rPr>
                <w:rFonts w:eastAsia="Times New Roman" w:cs="Times New Roman"/>
              </w:rPr>
            </w:pPr>
            <w:r w:rsidRPr="004A1823">
              <w:rPr>
                <w:rFonts w:eastAsia="Times New Roman" w:cs="Times New Roman"/>
              </w:rPr>
              <w:t>SYLLABLES</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2F4C08B7"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12F723D5" w14:textId="77777777" w:rsidR="00D74124" w:rsidRPr="004A1823" w:rsidRDefault="001732C5" w:rsidP="004A1823">
            <w:pPr>
              <w:ind w:firstLine="0"/>
              <w:jc w:val="center"/>
              <w:rPr>
                <w:rFonts w:eastAsia="Times New Roman" w:cs="Times New Roman"/>
              </w:rPr>
            </w:pPr>
            <w:r w:rsidRPr="004A1823">
              <w:rPr>
                <w:rFonts w:cs="Times New Roman"/>
              </w:rPr>
              <w:t>83 743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2E266391" w14:textId="77777777" w:rsidR="00D74124" w:rsidRPr="004A1823" w:rsidRDefault="001732C5" w:rsidP="004A1823">
            <w:pPr>
              <w:ind w:firstLine="0"/>
              <w:jc w:val="center"/>
              <w:rPr>
                <w:rFonts w:eastAsia="Times New Roman" w:cs="Times New Roman"/>
              </w:rPr>
            </w:pPr>
            <w:r w:rsidRPr="004A1823">
              <w:rPr>
                <w:rFonts w:cs="Times New Roman"/>
              </w:rPr>
              <w:t>2</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11C68C91" w14:textId="77777777" w:rsidR="00D74124" w:rsidRPr="004A1823" w:rsidRDefault="001732C5" w:rsidP="004A1823">
            <w:pPr>
              <w:ind w:firstLine="0"/>
              <w:jc w:val="center"/>
              <w:rPr>
                <w:rFonts w:eastAsia="Times New Roman" w:cs="Times New Roman"/>
              </w:rPr>
            </w:pPr>
            <w:r w:rsidRPr="004A1823">
              <w:rPr>
                <w:rFonts w:cs="Times New Roman"/>
              </w:rPr>
              <w:t>&lt; 0.001</w:t>
            </w:r>
          </w:p>
        </w:tc>
      </w:tr>
      <w:tr w:rsidR="009D7065" w:rsidRPr="004A1823" w14:paraId="28DE6CAD"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30E55FD"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5</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28057805" w14:textId="77777777" w:rsidR="00D74124" w:rsidRPr="004A1823" w:rsidRDefault="001732C5" w:rsidP="004A1823">
            <w:pPr>
              <w:ind w:firstLine="0"/>
              <w:jc w:val="center"/>
              <w:rPr>
                <w:rFonts w:eastAsia="Times New Roman" w:cs="Times New Roman"/>
              </w:rPr>
            </w:pPr>
            <w:r w:rsidRPr="004A1823">
              <w:rPr>
                <w:rFonts w:eastAsia="Times New Roman" w:cs="Times New Roman"/>
              </w:rPr>
              <w:t>-</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74DA18A0" w14:textId="77777777" w:rsidR="00D74124" w:rsidRPr="004A1823" w:rsidRDefault="001732C5" w:rsidP="004A1823">
            <w:pPr>
              <w:ind w:firstLine="0"/>
              <w:jc w:val="center"/>
              <w:rPr>
                <w:rFonts w:eastAsia="Times New Roman" w:cs="Times New Roman"/>
              </w:rPr>
            </w:pPr>
            <w:r w:rsidRPr="004A1823">
              <w:rPr>
                <w:rFonts w:eastAsia="Times New Roman" w:cs="Times New Roman"/>
              </w:rPr>
              <w:t>LANGUAGE/</w:t>
            </w:r>
          </w:p>
          <w:p w14:paraId="6DEFB6E5"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20486A4D" w14:textId="77777777" w:rsidR="00D74124" w:rsidRPr="004A1823" w:rsidRDefault="001732C5" w:rsidP="004A1823">
            <w:pPr>
              <w:ind w:firstLine="0"/>
              <w:jc w:val="center"/>
              <w:rPr>
                <w:rFonts w:eastAsia="Times New Roman" w:cs="Times New Roman"/>
              </w:rPr>
            </w:pPr>
            <w:r w:rsidRPr="004A1823">
              <w:rPr>
                <w:rFonts w:cs="Times New Roman"/>
              </w:rPr>
              <w:t>94 868</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1522D03C" w14:textId="77777777" w:rsidR="00D74124" w:rsidRPr="004A1823" w:rsidRDefault="001732C5" w:rsidP="004A1823">
            <w:pPr>
              <w:ind w:firstLine="0"/>
              <w:jc w:val="center"/>
              <w:rPr>
                <w:rFonts w:eastAsia="Times New Roman" w:cs="Times New Roman"/>
              </w:rPr>
            </w:pPr>
            <w:r w:rsidRPr="004A1823">
              <w:rPr>
                <w:rFonts w:cs="Times New Roman"/>
              </w:rPr>
              <w:t>4 (=3)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739B537A" w14:textId="77777777" w:rsidR="00D74124" w:rsidRPr="004A1823" w:rsidRDefault="001732C5" w:rsidP="004A1823">
            <w:pPr>
              <w:ind w:firstLine="0"/>
              <w:jc w:val="center"/>
              <w:rPr>
                <w:rFonts w:eastAsia="Times New Roman" w:cs="Times New Roman"/>
              </w:rPr>
            </w:pPr>
            <w:r w:rsidRPr="004A1823">
              <w:rPr>
                <w:rFonts w:cs="Times New Roman"/>
              </w:rPr>
              <w:t>0.61</w:t>
            </w:r>
          </w:p>
        </w:tc>
      </w:tr>
      <w:tr w:rsidR="009D7065" w:rsidRPr="004A1823" w14:paraId="685AC279" w14:textId="77777777" w:rsidTr="004A1823">
        <w:trPr>
          <w:jc w:val="center"/>
        </w:trPr>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7FBFE56" w14:textId="77777777" w:rsidR="00D74124" w:rsidRPr="004A1823" w:rsidRDefault="001732C5" w:rsidP="004A1823">
            <w:pPr>
              <w:ind w:firstLine="0"/>
              <w:jc w:val="center"/>
              <w:rPr>
                <w:rFonts w:eastAsia="Times New Roman" w:cs="Times New Roman"/>
              </w:rPr>
            </w:pPr>
            <w:r w:rsidRPr="004A1823">
              <w:rPr>
                <w:rFonts w:eastAsia="Times New Roman" w:cs="Times New Roman"/>
              </w:rPr>
              <w:t>Model 6</w:t>
            </w:r>
          </w:p>
        </w:tc>
        <w:tc>
          <w:tcPr>
            <w:tcW w:w="1551" w:type="dxa"/>
            <w:tcBorders>
              <w:top w:val="single" w:sz="8" w:space="0" w:color="000000"/>
              <w:left w:val="single" w:sz="8" w:space="0" w:color="000000"/>
              <w:bottom w:val="single" w:sz="8" w:space="0" w:color="000000"/>
              <w:right w:val="single" w:sz="8" w:space="0" w:color="000000"/>
            </w:tcBorders>
            <w:shd w:val="clear" w:color="auto" w:fill="auto"/>
          </w:tcPr>
          <w:p w14:paraId="1959331D" w14:textId="77777777" w:rsidR="00D74124" w:rsidRPr="004A1823" w:rsidRDefault="001732C5" w:rsidP="004A1823">
            <w:pPr>
              <w:ind w:firstLine="0"/>
              <w:jc w:val="center"/>
              <w:rPr>
                <w:rFonts w:eastAsia="Times New Roman" w:cs="Times New Roman"/>
              </w:rPr>
            </w:pPr>
            <w:r w:rsidRPr="004A1823">
              <w:rPr>
                <w:rFonts w:eastAsia="Times New Roman" w:cs="Times New Roman"/>
              </w:rPr>
              <w:t>-</w:t>
            </w:r>
          </w:p>
        </w:tc>
        <w:tc>
          <w:tcPr>
            <w:tcW w:w="1751" w:type="dxa"/>
            <w:tcBorders>
              <w:top w:val="single" w:sz="8" w:space="0" w:color="000000"/>
              <w:left w:val="single" w:sz="8" w:space="0" w:color="000000"/>
              <w:bottom w:val="single" w:sz="8" w:space="0" w:color="000000"/>
              <w:right w:val="single" w:sz="8" w:space="0" w:color="000000"/>
            </w:tcBorders>
            <w:shd w:val="clear" w:color="auto" w:fill="auto"/>
          </w:tcPr>
          <w:p w14:paraId="0E0A9B68" w14:textId="77777777" w:rsidR="00D74124" w:rsidRPr="004A1823" w:rsidRDefault="001732C5" w:rsidP="004A1823">
            <w:pPr>
              <w:ind w:firstLine="0"/>
              <w:jc w:val="center"/>
              <w:rPr>
                <w:rFonts w:eastAsia="Times New Roman" w:cs="Times New Roman"/>
              </w:rPr>
            </w:pPr>
            <w:r w:rsidRPr="004A1823">
              <w:rPr>
                <w:rFonts w:eastAsia="Times New Roman" w:cs="Times New Roman"/>
              </w:rPr>
              <w:t>PARTICIPANT</w:t>
            </w:r>
          </w:p>
        </w:tc>
        <w:tc>
          <w:tcPr>
            <w:tcW w:w="1005" w:type="dxa"/>
            <w:tcBorders>
              <w:top w:val="single" w:sz="8" w:space="0" w:color="000000"/>
              <w:left w:val="single" w:sz="8" w:space="0" w:color="000000"/>
              <w:bottom w:val="single" w:sz="8" w:space="0" w:color="000000"/>
              <w:right w:val="single" w:sz="8" w:space="0" w:color="000000"/>
            </w:tcBorders>
            <w:shd w:val="clear" w:color="auto" w:fill="auto"/>
          </w:tcPr>
          <w:p w14:paraId="47F89D47" w14:textId="77777777" w:rsidR="00D74124" w:rsidRPr="004A1823" w:rsidRDefault="001732C5" w:rsidP="004A1823">
            <w:pPr>
              <w:ind w:firstLine="0"/>
              <w:jc w:val="center"/>
              <w:rPr>
                <w:rFonts w:eastAsia="Times New Roman" w:cs="Times New Roman"/>
              </w:rPr>
            </w:pPr>
            <w:r w:rsidRPr="004A1823">
              <w:rPr>
                <w:rFonts w:cs="Times New Roman"/>
              </w:rPr>
              <w:t>94 866</w:t>
            </w:r>
          </w:p>
        </w:tc>
        <w:tc>
          <w:tcPr>
            <w:tcW w:w="1225" w:type="dxa"/>
            <w:tcBorders>
              <w:top w:val="single" w:sz="8" w:space="0" w:color="000000"/>
              <w:left w:val="single" w:sz="8" w:space="0" w:color="000000"/>
              <w:bottom w:val="single" w:sz="8" w:space="0" w:color="000000"/>
              <w:right w:val="single" w:sz="8" w:space="0" w:color="000000"/>
            </w:tcBorders>
            <w:shd w:val="clear" w:color="auto" w:fill="auto"/>
          </w:tcPr>
          <w:p w14:paraId="27B684FC" w14:textId="77777777" w:rsidR="00D74124" w:rsidRPr="004A1823" w:rsidRDefault="001732C5" w:rsidP="004A1823">
            <w:pPr>
              <w:ind w:firstLine="0"/>
              <w:jc w:val="center"/>
              <w:rPr>
                <w:rFonts w:eastAsia="Times New Roman" w:cs="Times New Roman"/>
              </w:rPr>
            </w:pPr>
            <w:r w:rsidRPr="004A1823">
              <w:rPr>
                <w:rFonts w:cs="Times New Roman"/>
              </w:rPr>
              <w:t>6 (=5)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Pr>
          <w:p w14:paraId="2018895F" w14:textId="77777777" w:rsidR="00D74124" w:rsidRPr="004A1823" w:rsidRDefault="001732C5" w:rsidP="004A1823">
            <w:pPr>
              <w:ind w:firstLine="0"/>
              <w:jc w:val="center"/>
              <w:rPr>
                <w:rFonts w:eastAsia="Times New Roman" w:cs="Times New Roman"/>
              </w:rPr>
            </w:pPr>
            <w:r w:rsidRPr="004A1823">
              <w:rPr>
                <w:rFonts w:cs="Times New Roman"/>
              </w:rPr>
              <w:t>1</w:t>
            </w:r>
          </w:p>
        </w:tc>
      </w:tr>
    </w:tbl>
    <w:p w14:paraId="7CE3884D" w14:textId="77777777" w:rsidR="00D74124" w:rsidRPr="004A1823" w:rsidRDefault="00D74124" w:rsidP="004A1823">
      <w:pPr>
        <w:ind w:firstLine="0"/>
        <w:rPr>
          <w:rFonts w:cs="Times New Roman"/>
        </w:rPr>
      </w:pPr>
    </w:p>
    <w:p w14:paraId="3FF0E4D7" w14:textId="2FB62136" w:rsidR="00D74124" w:rsidRPr="004A1823" w:rsidRDefault="001732C5" w:rsidP="004A1823">
      <w:pPr>
        <w:rPr>
          <w:rFonts w:cs="Times New Roman"/>
          <w:lang w:val="en-US"/>
        </w:rPr>
      </w:pPr>
      <w:r w:rsidRPr="004A1823">
        <w:rPr>
          <w:rFonts w:cs="Times New Roman"/>
          <w:lang w:val="en-US"/>
        </w:rPr>
        <w:t>In the pairs Model 1-2 and Model 5-6 ANOVA test not found a statistically significant difference between models with and without LANGUAGE group-level factor (Model 1-2</w:t>
      </w:r>
      <w:r w:rsidRPr="004A1823">
        <w:rPr>
          <w:rStyle w:val="FootnoteAnchor"/>
          <w:rFonts w:cs="Times New Roman"/>
        </w:rPr>
        <w:footnoteReference w:id="9"/>
      </w:r>
      <w:r w:rsidRPr="004A1823">
        <w:rPr>
          <w:rFonts w:cs="Times New Roman"/>
          <w:lang w:val="en-US"/>
        </w:rPr>
        <w:t xml:space="preserve">: p-value = 0.47, Model 5-6: p-value = 0.61). In the pair Model 3-4 </w:t>
      </w:r>
      <w:r w:rsidRPr="004A1823">
        <w:rPr>
          <w:rFonts w:cs="Times New Roman"/>
          <w:lang w:val="en-US"/>
        </w:rPr>
        <w:lastRenderedPageBreak/>
        <w:t xml:space="preserve">the model with LANGUAGE was significantly better than the model without this factor (p-value &lt; 0.001). There </w:t>
      </w:r>
      <w:r w:rsidR="00EC4337" w:rsidRPr="004A1823">
        <w:rPr>
          <w:rFonts w:cs="Times New Roman"/>
          <w:lang w:val="en-US"/>
        </w:rPr>
        <w:t>was</w:t>
      </w:r>
      <w:r w:rsidRPr="004A1823">
        <w:rPr>
          <w:rFonts w:cs="Times New Roman"/>
          <w:lang w:val="en-US"/>
        </w:rPr>
        <w:t xml:space="preserve"> no statistical difference between models with and without GENDER group-level factor (Model 1-5 p-value = 0.61, Model 2-6 p-value = 1). Plots </w:t>
      </w:r>
      <w:ins w:id="974" w:author="Maria Myslina" w:date="2019-06-04T16:46:00Z">
        <w:r w:rsidR="00D36E95">
          <w:rPr>
            <w:rFonts w:cs="Times New Roman"/>
            <w:lang w:val="en-US"/>
          </w:rPr>
          <w:t>10</w:t>
        </w:r>
      </w:ins>
      <w:del w:id="975" w:author="Maria Myslina" w:date="2019-06-04T16:46:00Z">
        <w:r w:rsidRPr="004A1823" w:rsidDel="00D36E95">
          <w:rPr>
            <w:rFonts w:cs="Times New Roman"/>
            <w:lang w:val="en-US"/>
          </w:rPr>
          <w:delText>N</w:delText>
        </w:r>
      </w:del>
      <w:r w:rsidRPr="004A1823">
        <w:rPr>
          <w:rFonts w:cs="Times New Roman"/>
          <w:lang w:val="en-US"/>
        </w:rPr>
        <w:t>a-f rep</w:t>
      </w:r>
      <w:r w:rsidR="00116962" w:rsidRPr="004A1823">
        <w:rPr>
          <w:rFonts w:cs="Times New Roman"/>
          <w:lang w:val="en-US"/>
        </w:rPr>
        <w:t>r</w:t>
      </w:r>
      <w:r w:rsidRPr="004A1823">
        <w:rPr>
          <w:rFonts w:cs="Times New Roman"/>
          <w:lang w:val="en-US"/>
        </w:rPr>
        <w:t>esent the residuals plots of the models.</w:t>
      </w:r>
    </w:p>
    <w:p w14:paraId="1787D11E" w14:textId="311146C9" w:rsidR="00D74124" w:rsidRPr="004A1823" w:rsidDel="003B7399" w:rsidRDefault="00D74124" w:rsidP="004A1823">
      <w:pPr>
        <w:rPr>
          <w:del w:id="976" w:author="Maria Myslina" w:date="2019-06-04T15:07:00Z"/>
          <w:rFonts w:cs="Times New Roman"/>
          <w:lang w:val="en-US"/>
        </w:rPr>
      </w:pPr>
    </w:p>
    <w:p w14:paraId="506E2A8A" w14:textId="6574ECB2" w:rsidR="00D74124" w:rsidRPr="004A1823" w:rsidRDefault="001732C5" w:rsidP="003B7399">
      <w:pPr>
        <w:pStyle w:val="af6"/>
        <w:pPrChange w:id="977" w:author="Maria Myslina" w:date="2019-06-04T15:07:00Z">
          <w:pPr>
            <w:ind w:firstLine="0"/>
          </w:pPr>
        </w:pPrChange>
      </w:pPr>
      <w:del w:id="978" w:author="Maria Myslina" w:date="2019-06-04T14:37:00Z">
        <w:r w:rsidRPr="004A1823" w:rsidDel="003B7399">
          <w:delText xml:space="preserve">Plot </w:delText>
        </w:r>
      </w:del>
      <w:ins w:id="979" w:author="Maria Myslina" w:date="2019-06-04T14:38:00Z">
        <w:r w:rsidR="003B7399">
          <w:t>Plot </w:t>
        </w:r>
      </w:ins>
      <w:del w:id="980" w:author="Maria Myslina" w:date="2019-06-04T16:46:00Z">
        <w:r w:rsidRPr="004A1823" w:rsidDel="00D36E95">
          <w:delText>N</w:delText>
        </w:r>
      </w:del>
      <w:ins w:id="981" w:author="Maria Myslina" w:date="2019-06-04T16:46:00Z">
        <w:r w:rsidR="00D36E95">
          <w:t>10</w:t>
        </w:r>
      </w:ins>
      <w:r w:rsidRPr="004A1823">
        <w:t>a. Model 1 residuals plot.</w:t>
      </w:r>
      <w:r w:rsidRPr="004A1823">
        <w:tab/>
      </w:r>
      <w:r w:rsidRPr="004A1823">
        <w:tab/>
      </w:r>
      <w:del w:id="982" w:author="Maria Myslina" w:date="2019-06-04T14:37:00Z">
        <w:r w:rsidRPr="004A1823" w:rsidDel="003B7399">
          <w:delText xml:space="preserve">Plot </w:delText>
        </w:r>
      </w:del>
      <w:ins w:id="983" w:author="Maria Myslina" w:date="2019-06-04T14:38:00Z">
        <w:r w:rsidR="003B7399">
          <w:t>Plot </w:t>
        </w:r>
      </w:ins>
      <w:ins w:id="984" w:author="Maria Myslina" w:date="2019-06-04T16:46:00Z">
        <w:r w:rsidR="00D36E95">
          <w:t>10</w:t>
        </w:r>
      </w:ins>
      <w:del w:id="985" w:author="Maria Myslina" w:date="2019-06-04T16:46:00Z">
        <w:r w:rsidRPr="004A1823" w:rsidDel="00D36E95">
          <w:delText>N</w:delText>
        </w:r>
      </w:del>
      <w:r w:rsidRPr="004A1823">
        <w:t>b. Model 2 residuals plot.</w:t>
      </w:r>
    </w:p>
    <w:p w14:paraId="2D62C447" w14:textId="77777777" w:rsidR="00D74124" w:rsidRPr="004A1823" w:rsidRDefault="001732C5" w:rsidP="004A1823">
      <w:pPr>
        <w:ind w:right="-282" w:firstLine="0"/>
        <w:rPr>
          <w:rFonts w:cs="Times New Roman"/>
        </w:rPr>
      </w:pPr>
      <w:r w:rsidRPr="004A1823">
        <w:rPr>
          <w:rFonts w:cs="Times New Roman"/>
          <w:noProof/>
        </w:rPr>
        <w:drawing>
          <wp:inline distT="0" distB="0" distL="0" distR="0" wp14:anchorId="025E1AAF" wp14:editId="6F32590E">
            <wp:extent cx="2667635" cy="1877695"/>
            <wp:effectExtent l="0" t="0" r="0" b="0"/>
            <wp:docPr id="1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pic:cNvPicPr>
                      <a:picLocks noChangeAspect="1" noChangeArrowheads="1"/>
                    </pic:cNvPicPr>
                  </pic:nvPicPr>
                  <pic:blipFill>
                    <a:blip r:embed="rId116"/>
                    <a:stretch>
                      <a:fillRect/>
                    </a:stretch>
                  </pic:blipFill>
                  <pic:spPr bwMode="auto">
                    <a:xfrm>
                      <a:off x="0" y="0"/>
                      <a:ext cx="2667635" cy="1877695"/>
                    </a:xfrm>
                    <a:prstGeom prst="rect">
                      <a:avLst/>
                    </a:prstGeom>
                  </pic:spPr>
                </pic:pic>
              </a:graphicData>
            </a:graphic>
          </wp:inline>
        </w:drawing>
      </w:r>
      <w:r w:rsidRPr="004A1823">
        <w:rPr>
          <w:rFonts w:cs="Times New Roman"/>
          <w:noProof/>
        </w:rPr>
        <w:drawing>
          <wp:inline distT="0" distB="0" distL="0" distR="0" wp14:anchorId="798F51BD" wp14:editId="0A3FC6E9">
            <wp:extent cx="2668270" cy="1875155"/>
            <wp:effectExtent l="0" t="0" r="0" b="0"/>
            <wp:docPr id="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pic:cNvPicPr>
                      <a:picLocks noChangeAspect="1" noChangeArrowheads="1"/>
                    </pic:cNvPicPr>
                  </pic:nvPicPr>
                  <pic:blipFill>
                    <a:blip r:embed="rId117"/>
                    <a:stretch>
                      <a:fillRect/>
                    </a:stretch>
                  </pic:blipFill>
                  <pic:spPr bwMode="auto">
                    <a:xfrm>
                      <a:off x="0" y="0"/>
                      <a:ext cx="2668270" cy="1875155"/>
                    </a:xfrm>
                    <a:prstGeom prst="rect">
                      <a:avLst/>
                    </a:prstGeom>
                  </pic:spPr>
                </pic:pic>
              </a:graphicData>
            </a:graphic>
          </wp:inline>
        </w:drawing>
      </w:r>
    </w:p>
    <w:p w14:paraId="4110B0F5" w14:textId="4118871F" w:rsidR="00D74124" w:rsidRPr="004A1823" w:rsidRDefault="001732C5" w:rsidP="003B7399">
      <w:pPr>
        <w:pStyle w:val="af6"/>
        <w:pPrChange w:id="986" w:author="Maria Myslina" w:date="2019-06-04T15:07:00Z">
          <w:pPr/>
        </w:pPrChange>
      </w:pPr>
      <w:del w:id="987" w:author="Maria Myslina" w:date="2019-06-04T14:37:00Z">
        <w:r w:rsidRPr="004A1823" w:rsidDel="003B7399">
          <w:delText xml:space="preserve">Plot </w:delText>
        </w:r>
      </w:del>
      <w:ins w:id="988" w:author="Maria Myslina" w:date="2019-06-04T14:38:00Z">
        <w:r w:rsidR="003B7399">
          <w:t>Plot </w:t>
        </w:r>
      </w:ins>
      <w:ins w:id="989" w:author="Maria Myslina" w:date="2019-06-04T16:46:00Z">
        <w:r w:rsidR="00D36E95">
          <w:t>10</w:t>
        </w:r>
      </w:ins>
      <w:del w:id="990" w:author="Maria Myslina" w:date="2019-06-04T16:46:00Z">
        <w:r w:rsidRPr="004A1823" w:rsidDel="00D36E95">
          <w:delText>N</w:delText>
        </w:r>
      </w:del>
      <w:r w:rsidRPr="004A1823">
        <w:t>c. Model 3 residuals plot.</w:t>
      </w:r>
      <w:r w:rsidRPr="004A1823">
        <w:tab/>
      </w:r>
      <w:r w:rsidRPr="004A1823">
        <w:tab/>
      </w:r>
      <w:del w:id="991" w:author="Maria Myslina" w:date="2019-06-04T14:37:00Z">
        <w:r w:rsidRPr="004A1823" w:rsidDel="003B7399">
          <w:delText xml:space="preserve">Plot </w:delText>
        </w:r>
      </w:del>
      <w:ins w:id="992" w:author="Maria Myslina" w:date="2019-06-04T14:38:00Z">
        <w:r w:rsidR="003B7399">
          <w:t>Plot </w:t>
        </w:r>
      </w:ins>
      <w:del w:id="993" w:author="Maria Myslina" w:date="2019-06-04T16:46:00Z">
        <w:r w:rsidRPr="004A1823" w:rsidDel="00D36E95">
          <w:delText>N</w:delText>
        </w:r>
      </w:del>
      <w:ins w:id="994" w:author="Maria Myslina" w:date="2019-06-04T16:46:00Z">
        <w:r w:rsidR="00D36E95">
          <w:t>10</w:t>
        </w:r>
      </w:ins>
      <w:r w:rsidRPr="004A1823">
        <w:t>d. Model 4 residuals plot.</w:t>
      </w:r>
    </w:p>
    <w:p w14:paraId="386186B0" w14:textId="77777777" w:rsidR="00D74124" w:rsidRPr="004A1823" w:rsidRDefault="001732C5" w:rsidP="004A1823">
      <w:pPr>
        <w:ind w:right="-282" w:firstLine="0"/>
        <w:rPr>
          <w:rFonts w:cs="Times New Roman"/>
        </w:rPr>
      </w:pPr>
      <w:r w:rsidRPr="004A1823">
        <w:rPr>
          <w:rFonts w:cs="Times New Roman"/>
          <w:noProof/>
        </w:rPr>
        <w:drawing>
          <wp:inline distT="0" distB="0" distL="0" distR="0" wp14:anchorId="4BBE86E0" wp14:editId="67491BFC">
            <wp:extent cx="2713990" cy="1906270"/>
            <wp:effectExtent l="0" t="0" r="0" b="0"/>
            <wp:docPr id="2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png"/>
                    <pic:cNvPicPr>
                      <a:picLocks noChangeAspect="1" noChangeArrowheads="1"/>
                    </pic:cNvPicPr>
                  </pic:nvPicPr>
                  <pic:blipFill>
                    <a:blip r:embed="rId118"/>
                    <a:stretch>
                      <a:fillRect/>
                    </a:stretch>
                  </pic:blipFill>
                  <pic:spPr bwMode="auto">
                    <a:xfrm>
                      <a:off x="0" y="0"/>
                      <a:ext cx="2713990" cy="1906270"/>
                    </a:xfrm>
                    <a:prstGeom prst="rect">
                      <a:avLst/>
                    </a:prstGeom>
                  </pic:spPr>
                </pic:pic>
              </a:graphicData>
            </a:graphic>
          </wp:inline>
        </w:drawing>
      </w:r>
      <w:r w:rsidRPr="004A1823">
        <w:rPr>
          <w:rFonts w:cs="Times New Roman"/>
          <w:noProof/>
        </w:rPr>
        <w:drawing>
          <wp:inline distT="0" distB="0" distL="0" distR="0" wp14:anchorId="7AC37FDD" wp14:editId="390D4203">
            <wp:extent cx="2713990" cy="1906270"/>
            <wp:effectExtent l="0" t="0" r="0" b="0"/>
            <wp:docPr id="2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png"/>
                    <pic:cNvPicPr>
                      <a:picLocks noChangeAspect="1" noChangeArrowheads="1"/>
                    </pic:cNvPicPr>
                  </pic:nvPicPr>
                  <pic:blipFill>
                    <a:blip r:embed="rId119"/>
                    <a:stretch>
                      <a:fillRect/>
                    </a:stretch>
                  </pic:blipFill>
                  <pic:spPr bwMode="auto">
                    <a:xfrm>
                      <a:off x="0" y="0"/>
                      <a:ext cx="2713990" cy="1906270"/>
                    </a:xfrm>
                    <a:prstGeom prst="rect">
                      <a:avLst/>
                    </a:prstGeom>
                  </pic:spPr>
                </pic:pic>
              </a:graphicData>
            </a:graphic>
          </wp:inline>
        </w:drawing>
      </w:r>
    </w:p>
    <w:p w14:paraId="1078E60E" w14:textId="57AA28BE" w:rsidR="00D74124" w:rsidRPr="003B7399" w:rsidRDefault="001732C5" w:rsidP="003B7399">
      <w:pPr>
        <w:pStyle w:val="af6"/>
        <w:pPrChange w:id="995" w:author="Maria Myslina" w:date="2019-06-04T15:07:00Z">
          <w:pPr/>
        </w:pPrChange>
      </w:pPr>
      <w:commentRangeStart w:id="996"/>
      <w:del w:id="997" w:author="Maria Myslina" w:date="2019-06-04T14:37:00Z">
        <w:r w:rsidRPr="004A1823" w:rsidDel="003B7399">
          <w:delText xml:space="preserve">Plot </w:delText>
        </w:r>
      </w:del>
      <w:ins w:id="998" w:author="Maria Myslina" w:date="2019-06-04T14:38:00Z">
        <w:r w:rsidR="003B7399">
          <w:t>Plot </w:t>
        </w:r>
      </w:ins>
      <w:ins w:id="999" w:author="Maria Myslina" w:date="2019-06-04T16:46:00Z">
        <w:r w:rsidR="00D36E95">
          <w:t>10</w:t>
        </w:r>
      </w:ins>
      <w:del w:id="1000" w:author="Maria Myslina" w:date="2019-06-04T16:46:00Z">
        <w:r w:rsidRPr="004A1823" w:rsidDel="00D36E95">
          <w:delText>N</w:delText>
        </w:r>
      </w:del>
      <w:r w:rsidRPr="004A1823">
        <w:t>e. Model 5 residuals plot.</w:t>
      </w:r>
      <w:r w:rsidRPr="004A1823">
        <w:tab/>
      </w:r>
      <w:r w:rsidRPr="004A1823">
        <w:tab/>
      </w:r>
      <w:del w:id="1001" w:author="Maria Myslina" w:date="2019-06-04T14:37:00Z">
        <w:r w:rsidRPr="004A1823" w:rsidDel="003B7399">
          <w:delText xml:space="preserve">Plot </w:delText>
        </w:r>
      </w:del>
      <w:ins w:id="1002" w:author="Maria Myslina" w:date="2019-06-04T14:38:00Z">
        <w:r w:rsidR="003B7399">
          <w:t>Plot </w:t>
        </w:r>
      </w:ins>
      <w:del w:id="1003" w:author="Maria Myslina" w:date="2019-06-04T16:46:00Z">
        <w:r w:rsidRPr="004A1823" w:rsidDel="00D36E95">
          <w:delText>N</w:delText>
        </w:r>
      </w:del>
      <w:ins w:id="1004" w:author="Maria Myslina" w:date="2019-06-04T16:46:00Z">
        <w:r w:rsidR="00D36E95">
          <w:t>10</w:t>
        </w:r>
      </w:ins>
      <w:r w:rsidRPr="004A1823">
        <w:t xml:space="preserve">f. </w:t>
      </w:r>
      <w:r w:rsidRPr="003B7399">
        <w:t>Model 6 residuals plot.</w:t>
      </w:r>
      <w:commentRangeEnd w:id="996"/>
      <w:r w:rsidRPr="004A1823">
        <w:commentReference w:id="996"/>
      </w:r>
    </w:p>
    <w:p w14:paraId="091E71F1" w14:textId="77777777" w:rsidR="00D74124" w:rsidRPr="004A1823" w:rsidRDefault="001732C5" w:rsidP="004A1823">
      <w:pPr>
        <w:ind w:right="-282" w:firstLine="0"/>
        <w:rPr>
          <w:rFonts w:cs="Times New Roman"/>
        </w:rPr>
      </w:pPr>
      <w:r w:rsidRPr="004A1823">
        <w:rPr>
          <w:rFonts w:cs="Times New Roman"/>
          <w:noProof/>
        </w:rPr>
        <w:drawing>
          <wp:inline distT="0" distB="0" distL="0" distR="0" wp14:anchorId="4CAA4953" wp14:editId="3BCBE5FF">
            <wp:extent cx="2724150" cy="1923415"/>
            <wp:effectExtent l="0" t="0" r="0" b="0"/>
            <wp:docPr id="2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pic:cNvPicPr>
                      <a:picLocks noChangeAspect="1" noChangeArrowheads="1"/>
                    </pic:cNvPicPr>
                  </pic:nvPicPr>
                  <pic:blipFill>
                    <a:blip r:embed="rId120"/>
                    <a:stretch>
                      <a:fillRect/>
                    </a:stretch>
                  </pic:blipFill>
                  <pic:spPr bwMode="auto">
                    <a:xfrm>
                      <a:off x="0" y="0"/>
                      <a:ext cx="2724150" cy="1923415"/>
                    </a:xfrm>
                    <a:prstGeom prst="rect">
                      <a:avLst/>
                    </a:prstGeom>
                  </pic:spPr>
                </pic:pic>
              </a:graphicData>
            </a:graphic>
          </wp:inline>
        </w:drawing>
      </w:r>
      <w:r w:rsidRPr="004A1823">
        <w:rPr>
          <w:rFonts w:cs="Times New Roman"/>
          <w:noProof/>
        </w:rPr>
        <w:drawing>
          <wp:inline distT="0" distB="0" distL="0" distR="0" wp14:anchorId="1843303F" wp14:editId="649E94BC">
            <wp:extent cx="2744470" cy="1928495"/>
            <wp:effectExtent l="0" t="0" r="0" b="0"/>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png"/>
                    <pic:cNvPicPr>
                      <a:picLocks noChangeAspect="1" noChangeArrowheads="1"/>
                    </pic:cNvPicPr>
                  </pic:nvPicPr>
                  <pic:blipFill>
                    <a:blip r:embed="rId121"/>
                    <a:srcRect r="2911" b="2669"/>
                    <a:stretch>
                      <a:fillRect/>
                    </a:stretch>
                  </pic:blipFill>
                  <pic:spPr bwMode="auto">
                    <a:xfrm>
                      <a:off x="0" y="0"/>
                      <a:ext cx="2744470" cy="1928495"/>
                    </a:xfrm>
                    <a:prstGeom prst="rect">
                      <a:avLst/>
                    </a:prstGeom>
                  </pic:spPr>
                </pic:pic>
              </a:graphicData>
            </a:graphic>
          </wp:inline>
        </w:drawing>
      </w:r>
    </w:p>
    <w:p w14:paraId="7005EFA2" w14:textId="4BE4D3DA" w:rsidR="00D74124" w:rsidRPr="004A1823" w:rsidDel="003B7399" w:rsidRDefault="00D74124" w:rsidP="004A1823">
      <w:pPr>
        <w:rPr>
          <w:del w:id="1005" w:author="Maria Myslina" w:date="2019-06-04T15:07:00Z"/>
          <w:rFonts w:cs="Times New Roman"/>
        </w:rPr>
      </w:pPr>
    </w:p>
    <w:p w14:paraId="2EC705D3" w14:textId="6923A258" w:rsidR="00D74124" w:rsidRPr="004A1823" w:rsidRDefault="001732C5" w:rsidP="004A1823">
      <w:pPr>
        <w:pStyle w:val="2"/>
        <w:rPr>
          <w:lang w:val="en-US"/>
        </w:rPr>
      </w:pPr>
      <w:bookmarkStart w:id="1006" w:name="_ob2gf0hvqy8l"/>
      <w:bookmarkStart w:id="1007" w:name="_Toc10559773"/>
      <w:bookmarkEnd w:id="1006"/>
      <w:r w:rsidRPr="004A1823">
        <w:rPr>
          <w:lang w:val="en-US"/>
        </w:rPr>
        <w:t xml:space="preserve">4.2. The </w:t>
      </w:r>
      <w:commentRangeStart w:id="1008"/>
      <w:r w:rsidRPr="004A1823">
        <w:rPr>
          <w:lang w:val="en-US"/>
        </w:rPr>
        <w:t>brms</w:t>
      </w:r>
      <w:commentRangeEnd w:id="1008"/>
      <w:r w:rsidRPr="004A1823">
        <w:commentReference w:id="1008"/>
      </w:r>
      <w:r w:rsidR="009D7065" w:rsidRPr="004A1823">
        <w:rPr>
          <w:lang w:val="en-US"/>
        </w:rPr>
        <w:t xml:space="preserve"> (Bayesian) </w:t>
      </w:r>
      <w:r w:rsidRPr="004A1823">
        <w:rPr>
          <w:lang w:val="en-US"/>
        </w:rPr>
        <w:t>models</w:t>
      </w:r>
      <w:bookmarkEnd w:id="1007"/>
    </w:p>
    <w:p w14:paraId="24373FC1" w14:textId="5E4B7D2E" w:rsidR="00D74124" w:rsidRPr="004A1823" w:rsidRDefault="001732C5" w:rsidP="004A1823">
      <w:pPr>
        <w:rPr>
          <w:rFonts w:cs="Times New Roman"/>
          <w:lang w:val="en-US"/>
        </w:rPr>
      </w:pPr>
      <w:commentRangeStart w:id="1009"/>
      <w:r w:rsidRPr="004A1823">
        <w:rPr>
          <w:rFonts w:cs="Times New Roman"/>
          <w:lang w:val="en-US"/>
        </w:rPr>
        <w:t xml:space="preserve">Unfortunately, models having LANGUAGE or GENDER among group-level factor failed to converge. Most probably, it happened due to insufficient representation of some levels of LANGUAGE factor and, therefore, its excessive imbalance (see </w:t>
      </w:r>
      <w:hyperlink w:anchor="_t831gncu1ulo">
        <w:r w:rsidR="00116962" w:rsidRPr="004A1823">
          <w:rPr>
            <w:rStyle w:val="ListLabel85"/>
            <w:rFonts w:cs="Times New Roman"/>
            <w:lang w:val="en-US"/>
          </w:rPr>
          <w:t>the Data processing in the Methods section</w:t>
        </w:r>
      </w:hyperlink>
      <w:r w:rsidRPr="004A1823">
        <w:rPr>
          <w:rFonts w:cs="Times New Roman"/>
          <w:lang w:val="en-US"/>
        </w:rPr>
        <w:t xml:space="preserve">). So, only two models: </w:t>
      </w:r>
      <w:commentRangeEnd w:id="1009"/>
      <w:r w:rsidRPr="004A1823">
        <w:rPr>
          <w:rFonts w:cs="Times New Roman"/>
        </w:rPr>
        <w:commentReference w:id="1009"/>
      </w:r>
    </w:p>
    <w:p w14:paraId="76958941" w14:textId="77777777" w:rsidR="00D74124" w:rsidRPr="003B7399" w:rsidRDefault="001732C5" w:rsidP="003B7399">
      <w:pPr>
        <w:rPr>
          <w:rFonts w:cs="Times New Roman"/>
          <w:lang w:val="en-US"/>
        </w:rPr>
      </w:pPr>
      <w:r w:rsidRPr="004A1823">
        <w:rPr>
          <w:rFonts w:cs="Times New Roman"/>
          <w:lang w:val="en-US"/>
        </w:rPr>
        <w:t xml:space="preserve">Model 4 - RATE ~ log(SYLLABLES) + (log(SYLLABLES)|PARTICIPANT) and </w:t>
      </w:r>
    </w:p>
    <w:p w14:paraId="61BF8104" w14:textId="77777777" w:rsidR="00D74124" w:rsidRPr="003B7399" w:rsidRDefault="001732C5" w:rsidP="003B7399">
      <w:pPr>
        <w:rPr>
          <w:rFonts w:cs="Times New Roman"/>
          <w:lang w:val="en-US"/>
        </w:rPr>
      </w:pPr>
      <w:r w:rsidRPr="003B7399">
        <w:rPr>
          <w:rFonts w:cs="Times New Roman"/>
          <w:lang w:val="en-US"/>
        </w:rPr>
        <w:t>Model 6 - RATE ~ 1 + (1|PARTICIPANT) converged.</w:t>
      </w:r>
    </w:p>
    <w:p w14:paraId="783CC7AD" w14:textId="2DE80C2B" w:rsidR="003B7399" w:rsidRDefault="001732C5" w:rsidP="003B7399">
      <w:pPr>
        <w:rPr>
          <w:ins w:id="1010" w:author="Maria Myslina" w:date="2019-06-04T15:07:00Z"/>
          <w:rFonts w:cs="Times New Roman"/>
          <w:lang w:val="en-US"/>
        </w:rPr>
      </w:pPr>
      <w:r w:rsidRPr="003B7399">
        <w:rPr>
          <w:rFonts w:cs="Times New Roman"/>
          <w:lang w:val="en-US"/>
        </w:rPr>
        <w:t xml:space="preserve">Bayes factor provides strong evidence that the model with SYLLABLES population-level factor represents the data better than the model with no population-level factors (intercept-only model) (Model 4-6 Bayes factor </w:t>
      </w:r>
      <m:oMath>
        <m:r>
          <w:rPr>
            <w:rFonts w:ascii="Cambria Math" w:hAnsi="Cambria Math" w:cs="Times New Roman"/>
            <w:lang w:val="en-US"/>
          </w:rPr>
          <m:t>≫100</m:t>
        </m:r>
      </m:oMath>
      <w:r w:rsidRPr="003B7399">
        <w:rPr>
          <w:rFonts w:cs="Times New Roman"/>
          <w:lang w:val="en-US"/>
        </w:rPr>
        <w:t xml:space="preserve">). Plots </w:t>
      </w:r>
      <w:del w:id="1011" w:author="Maria Myslina" w:date="2019-06-04T16:47:00Z">
        <w:r w:rsidRPr="003B7399" w:rsidDel="00D36E95">
          <w:rPr>
            <w:rFonts w:cs="Times New Roman"/>
            <w:lang w:val="en-US"/>
          </w:rPr>
          <w:delText>N</w:delText>
        </w:r>
      </w:del>
      <w:ins w:id="1012" w:author="Maria Myslina" w:date="2019-06-04T16:47:00Z">
        <w:r w:rsidR="00D36E95">
          <w:rPr>
            <w:rFonts w:cs="Times New Roman"/>
            <w:lang w:val="en-US"/>
          </w:rPr>
          <w:t>11</w:t>
        </w:r>
      </w:ins>
      <w:r w:rsidRPr="003B7399">
        <w:rPr>
          <w:rFonts w:cs="Times New Roman"/>
          <w:lang w:val="en-US"/>
        </w:rPr>
        <w:t xml:space="preserve">a-b represent the process of Markov chains fitting and resulting </w:t>
      </w:r>
      <w:r w:rsidR="00116962" w:rsidRPr="003B7399">
        <w:rPr>
          <w:rFonts w:cs="Times New Roman"/>
          <w:lang w:val="en-US"/>
        </w:rPr>
        <w:t xml:space="preserve">distribution </w:t>
      </w:r>
      <w:r w:rsidR="0047302F" w:rsidRPr="003B7399">
        <w:rPr>
          <w:rFonts w:cs="Times New Roman"/>
          <w:lang w:val="en-US"/>
        </w:rPr>
        <w:t>of</w:t>
      </w:r>
      <w:r w:rsidRPr="003B7399">
        <w:rPr>
          <w:rFonts w:cs="Times New Roman"/>
          <w:lang w:val="en-US"/>
        </w:rPr>
        <w:t xml:space="preserve"> the factors for Models 4 and 6 accordingly</w:t>
      </w:r>
      <w:r w:rsidR="009D7065" w:rsidRPr="003B7399">
        <w:rPr>
          <w:rFonts w:cs="Times New Roman"/>
          <w:lang w:val="en-US"/>
        </w:rPr>
        <w:t xml:space="preserve"> (S2 label stands for </w:t>
      </w:r>
      <w:ins w:id="1013" w:author="Maria Myslina" w:date="2019-06-04T16:59:00Z">
        <w:r w:rsidR="009D2D5C">
          <w:rPr>
            <w:rFonts w:cs="Times New Roman"/>
            <w:lang w:val="en-US"/>
          </w:rPr>
          <w:t xml:space="preserve">the </w:t>
        </w:r>
      </w:ins>
      <w:r w:rsidR="009D7065" w:rsidRPr="003B7399">
        <w:rPr>
          <w:rFonts w:cs="Times New Roman"/>
          <w:lang w:val="en-US"/>
        </w:rPr>
        <w:t xml:space="preserve">logarithmical length of an utterance in syllables, i.e. log(SYLLABLES)). </w:t>
      </w:r>
    </w:p>
    <w:p w14:paraId="1D86FB9C" w14:textId="7BE6791D" w:rsidR="003B7399" w:rsidRDefault="001732C5" w:rsidP="003B7399">
      <w:pPr>
        <w:pStyle w:val="af6"/>
        <w:rPr>
          <w:ins w:id="1014" w:author="Maria Myslina" w:date="2019-06-04T15:08:00Z"/>
        </w:rPr>
        <w:pPrChange w:id="1015" w:author="Maria Myslina" w:date="2019-06-04T15:08:00Z">
          <w:pPr/>
        </w:pPrChange>
      </w:pPr>
      <w:del w:id="1016" w:author="Maria Myslina" w:date="2019-06-04T15:07:00Z">
        <w:r w:rsidRPr="003B7399" w:rsidDel="003B7399">
          <w:br/>
        </w:r>
      </w:del>
      <w:del w:id="1017" w:author="Maria Myslina" w:date="2019-06-04T14:37:00Z">
        <w:r w:rsidRPr="003B7399" w:rsidDel="003B7399">
          <w:delText xml:space="preserve">Plot </w:delText>
        </w:r>
      </w:del>
      <w:ins w:id="1018" w:author="Maria Myslina" w:date="2019-06-04T14:38:00Z">
        <w:r w:rsidR="003B7399">
          <w:t>Plot </w:t>
        </w:r>
      </w:ins>
      <w:del w:id="1019" w:author="Maria Myslina" w:date="2019-06-04T16:47:00Z">
        <w:r w:rsidRPr="003B7399" w:rsidDel="00D36E95">
          <w:delText>N</w:delText>
        </w:r>
      </w:del>
      <w:ins w:id="1020" w:author="Maria Myslina" w:date="2019-06-04T16:47:00Z">
        <w:r w:rsidR="00D36E95">
          <w:t>11</w:t>
        </w:r>
      </w:ins>
      <w:r w:rsidRPr="003B7399">
        <w:t xml:space="preserve">a. Model 4 Markov chains fitting and resulting </w:t>
      </w:r>
      <w:r w:rsidR="00116962" w:rsidRPr="003B7399">
        <w:t>distribution</w:t>
      </w:r>
      <w:del w:id="1021" w:author="Maria Myslina" w:date="2019-06-04T15:07:00Z">
        <w:r w:rsidRPr="003B7399" w:rsidDel="003B7399">
          <w:delText>.</w:delText>
        </w:r>
        <w:r w:rsidRPr="003B7399" w:rsidDel="003B7399">
          <w:br/>
        </w:r>
      </w:del>
      <w:ins w:id="1022" w:author="Maria Myslina" w:date="2019-06-04T15:08:00Z">
        <w:r w:rsidR="003B7399">
          <w:t>.</w:t>
        </w:r>
      </w:ins>
    </w:p>
    <w:p w14:paraId="0AC560C8" w14:textId="0F85DD49" w:rsidR="00D74124" w:rsidRPr="004A1823" w:rsidRDefault="001732C5" w:rsidP="003B7399">
      <w:pPr>
        <w:jc w:val="center"/>
        <w:rPr>
          <w:rFonts w:cs="Times New Roman"/>
          <w:lang w:val="en-US"/>
        </w:rPr>
        <w:pPrChange w:id="1023" w:author="Maria Myslina" w:date="2019-06-04T15:08:00Z">
          <w:pPr/>
        </w:pPrChange>
      </w:pPr>
      <w:r w:rsidRPr="004A1823">
        <w:rPr>
          <w:rFonts w:cs="Times New Roman"/>
          <w:noProof/>
        </w:rPr>
        <w:drawing>
          <wp:inline distT="0" distB="0" distL="0" distR="0" wp14:anchorId="32BCE4D0" wp14:editId="13A2C45A">
            <wp:extent cx="5396230" cy="2984500"/>
            <wp:effectExtent l="0" t="0" r="0" b="0"/>
            <wp:docPr id="2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a:picLocks noChangeAspect="1" noChangeArrowheads="1"/>
                    </pic:cNvPicPr>
                  </pic:nvPicPr>
                  <pic:blipFill>
                    <a:blip r:embed="rId122"/>
                    <a:stretch>
                      <a:fillRect/>
                    </a:stretch>
                  </pic:blipFill>
                  <pic:spPr bwMode="auto">
                    <a:xfrm>
                      <a:off x="0" y="0"/>
                      <a:ext cx="5396230" cy="2984500"/>
                    </a:xfrm>
                    <a:prstGeom prst="rect">
                      <a:avLst/>
                    </a:prstGeom>
                  </pic:spPr>
                </pic:pic>
              </a:graphicData>
            </a:graphic>
          </wp:inline>
        </w:drawing>
      </w:r>
      <w:r w:rsidRPr="004A1823">
        <w:rPr>
          <w:rFonts w:cs="Times New Roman"/>
        </w:rPr>
        <w:commentReference w:id="1024"/>
      </w:r>
      <w:r w:rsidRPr="004A1823">
        <w:rPr>
          <w:rFonts w:cs="Times New Roman"/>
        </w:rPr>
        <w:commentReference w:id="1025"/>
      </w:r>
      <w:r w:rsidRPr="003B7399">
        <w:rPr>
          <w:rFonts w:cs="Times New Roman"/>
        </w:rPr>
        <w:commentReference w:id="1026"/>
      </w:r>
      <w:r w:rsidRPr="004A1823">
        <w:rPr>
          <w:rFonts w:cs="Times New Roman"/>
          <w:lang w:val="en-US"/>
        </w:rPr>
        <w:br/>
      </w:r>
      <w:r w:rsidRPr="004A1823">
        <w:rPr>
          <w:rFonts w:cs="Times New Roman"/>
          <w:noProof/>
        </w:rPr>
        <w:lastRenderedPageBreak/>
        <w:drawing>
          <wp:inline distT="0" distB="0" distL="0" distR="0" wp14:anchorId="66535A6E" wp14:editId="26C10E78">
            <wp:extent cx="5087620" cy="3077845"/>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png"/>
                    <pic:cNvPicPr>
                      <a:picLocks noChangeAspect="1" noChangeArrowheads="1"/>
                    </pic:cNvPicPr>
                  </pic:nvPicPr>
                  <pic:blipFill>
                    <a:blip r:embed="rId123"/>
                    <a:stretch>
                      <a:fillRect/>
                    </a:stretch>
                  </pic:blipFill>
                  <pic:spPr bwMode="auto">
                    <a:xfrm>
                      <a:off x="0" y="0"/>
                      <a:ext cx="5087620" cy="3077845"/>
                    </a:xfrm>
                    <a:prstGeom prst="rect">
                      <a:avLst/>
                    </a:prstGeom>
                  </pic:spPr>
                </pic:pic>
              </a:graphicData>
            </a:graphic>
          </wp:inline>
        </w:drawing>
      </w:r>
    </w:p>
    <w:p w14:paraId="511E8277" w14:textId="77777777" w:rsidR="00D74124" w:rsidRPr="004A1823" w:rsidRDefault="00D74124" w:rsidP="003B7399">
      <w:pPr>
        <w:rPr>
          <w:rFonts w:cs="Times New Roman"/>
          <w:lang w:val="en-US"/>
        </w:rPr>
      </w:pPr>
    </w:p>
    <w:p w14:paraId="139BAA2F" w14:textId="328078F0" w:rsidR="003B7399" w:rsidRDefault="001732C5" w:rsidP="003B7399">
      <w:pPr>
        <w:ind w:firstLine="0"/>
        <w:rPr>
          <w:ins w:id="1027" w:author="Maria Myslina" w:date="2019-06-04T15:08:00Z"/>
          <w:rStyle w:val="af7"/>
          <w:rFonts w:eastAsia="DejaVu Sans"/>
        </w:rPr>
      </w:pPr>
      <w:del w:id="1028" w:author="Maria Myslina" w:date="2019-06-04T14:37:00Z">
        <w:r w:rsidRPr="003B7399" w:rsidDel="003B7399">
          <w:rPr>
            <w:rStyle w:val="af7"/>
            <w:rFonts w:eastAsia="DejaVu Sans"/>
            <w:rPrChange w:id="1029" w:author="Maria Myslina" w:date="2019-06-04T15:08:00Z">
              <w:rPr>
                <w:rFonts w:cs="Times New Roman"/>
                <w:lang w:val="en-US"/>
              </w:rPr>
            </w:rPrChange>
          </w:rPr>
          <w:delText xml:space="preserve">Plot </w:delText>
        </w:r>
      </w:del>
      <w:ins w:id="1030" w:author="Maria Myslina" w:date="2019-06-04T14:38:00Z">
        <w:r w:rsidR="003B7399" w:rsidRPr="003B7399">
          <w:rPr>
            <w:rStyle w:val="af7"/>
            <w:rFonts w:eastAsia="DejaVu Sans"/>
            <w:rPrChange w:id="1031" w:author="Maria Myslina" w:date="2019-06-04T15:08:00Z">
              <w:rPr>
                <w:rFonts w:cs="Times New Roman"/>
                <w:lang w:val="en-US"/>
              </w:rPr>
            </w:rPrChange>
          </w:rPr>
          <w:t>Plot </w:t>
        </w:r>
      </w:ins>
      <w:ins w:id="1032" w:author="Maria Myslina" w:date="2019-06-04T16:47:00Z">
        <w:r w:rsidR="00D36E95">
          <w:rPr>
            <w:rStyle w:val="af7"/>
            <w:rFonts w:eastAsia="DejaVu Sans"/>
          </w:rPr>
          <w:t>11</w:t>
        </w:r>
      </w:ins>
      <w:del w:id="1033" w:author="Maria Myslina" w:date="2019-06-04T16:47:00Z">
        <w:r w:rsidRPr="003B7399" w:rsidDel="00D36E95">
          <w:rPr>
            <w:rStyle w:val="af7"/>
            <w:rFonts w:eastAsia="DejaVu Sans"/>
            <w:rPrChange w:id="1034" w:author="Maria Myslina" w:date="2019-06-04T15:08:00Z">
              <w:rPr>
                <w:rFonts w:cs="Times New Roman"/>
                <w:lang w:val="en-US"/>
              </w:rPr>
            </w:rPrChange>
          </w:rPr>
          <w:delText>N</w:delText>
        </w:r>
      </w:del>
      <w:r w:rsidRPr="003B7399">
        <w:rPr>
          <w:rStyle w:val="af7"/>
          <w:rFonts w:eastAsia="DejaVu Sans"/>
          <w:rPrChange w:id="1035" w:author="Maria Myslina" w:date="2019-06-04T15:08:00Z">
            <w:rPr>
              <w:rFonts w:cs="Times New Roman"/>
              <w:lang w:val="en-US"/>
            </w:rPr>
          </w:rPrChange>
        </w:rPr>
        <w:t xml:space="preserve">b. Model 4 Markov chains fitting and resulting </w:t>
      </w:r>
      <w:r w:rsidR="00116962" w:rsidRPr="003B7399">
        <w:rPr>
          <w:rStyle w:val="af7"/>
          <w:rFonts w:eastAsia="DejaVu Sans"/>
          <w:rPrChange w:id="1036" w:author="Maria Myslina" w:date="2019-06-04T15:08:00Z">
            <w:rPr>
              <w:rFonts w:cs="Times New Roman"/>
              <w:lang w:val="en-US"/>
            </w:rPr>
          </w:rPrChange>
        </w:rPr>
        <w:t>distribution</w:t>
      </w:r>
      <w:r w:rsidRPr="003B7399">
        <w:rPr>
          <w:rStyle w:val="af7"/>
          <w:rFonts w:eastAsia="DejaVu Sans"/>
          <w:rPrChange w:id="1037" w:author="Maria Myslina" w:date="2019-06-04T15:08:00Z">
            <w:rPr>
              <w:rFonts w:cs="Times New Roman"/>
              <w:lang w:val="en-US"/>
            </w:rPr>
          </w:rPrChange>
        </w:rPr>
        <w:t>.</w:t>
      </w:r>
      <w:del w:id="1038" w:author="Maria Myslina" w:date="2019-06-04T15:08:00Z">
        <w:r w:rsidRPr="003B7399" w:rsidDel="003B7399">
          <w:rPr>
            <w:rFonts w:cs="Times New Roman"/>
            <w:lang w:val="en-US"/>
          </w:rPr>
          <w:br/>
        </w:r>
      </w:del>
    </w:p>
    <w:p w14:paraId="1A7FF6B6" w14:textId="7BD0C828" w:rsidR="00D74124" w:rsidRPr="004A1823" w:rsidRDefault="001732C5" w:rsidP="003B7399">
      <w:pPr>
        <w:ind w:firstLine="0"/>
        <w:jc w:val="center"/>
        <w:rPr>
          <w:rFonts w:cs="Times New Roman"/>
          <w:lang w:val="en-US"/>
        </w:rPr>
        <w:pPrChange w:id="1039" w:author="Maria Myslina" w:date="2019-06-04T15:08:00Z">
          <w:pPr>
            <w:ind w:firstLine="0"/>
          </w:pPr>
        </w:pPrChange>
      </w:pPr>
      <w:r w:rsidRPr="004A1823">
        <w:rPr>
          <w:rFonts w:cs="Times New Roman"/>
          <w:noProof/>
        </w:rPr>
        <w:drawing>
          <wp:inline distT="0" distB="0" distL="0" distR="0" wp14:anchorId="5754E9A2" wp14:editId="6F93D619">
            <wp:extent cx="5396230" cy="4356100"/>
            <wp:effectExtent l="0" t="0" r="0" b="0"/>
            <wp:docPr id="2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a:picLocks noChangeAspect="1" noChangeArrowheads="1"/>
                    </pic:cNvPicPr>
                  </pic:nvPicPr>
                  <pic:blipFill>
                    <a:blip r:embed="rId124"/>
                    <a:stretch>
                      <a:fillRect/>
                    </a:stretch>
                  </pic:blipFill>
                  <pic:spPr bwMode="auto">
                    <a:xfrm>
                      <a:off x="0" y="0"/>
                      <a:ext cx="5396230" cy="4356100"/>
                    </a:xfrm>
                    <a:prstGeom prst="rect">
                      <a:avLst/>
                    </a:prstGeom>
                  </pic:spPr>
                </pic:pic>
              </a:graphicData>
            </a:graphic>
          </wp:inline>
        </w:drawing>
      </w:r>
    </w:p>
    <w:p w14:paraId="54024539" w14:textId="77777777" w:rsidR="003B7399" w:rsidRDefault="003B7399" w:rsidP="003B7399">
      <w:pPr>
        <w:ind w:firstLine="567"/>
        <w:rPr>
          <w:ins w:id="1040" w:author="Maria Myslina" w:date="2019-06-04T15:08:00Z"/>
          <w:rFonts w:cs="Times New Roman"/>
          <w:lang w:val="en-US"/>
        </w:rPr>
      </w:pPr>
    </w:p>
    <w:p w14:paraId="399165F3" w14:textId="63915D44" w:rsidR="009D7065" w:rsidRPr="003B7399" w:rsidRDefault="009D7065" w:rsidP="003B7399">
      <w:pPr>
        <w:ind w:firstLine="567"/>
        <w:rPr>
          <w:rFonts w:cs="Times New Roman"/>
          <w:lang w:val="en-US"/>
        </w:rPr>
      </w:pPr>
      <w:r w:rsidRPr="004A1823">
        <w:rPr>
          <w:rFonts w:cs="Times New Roman"/>
          <w:lang w:val="en-US"/>
        </w:rPr>
        <w:lastRenderedPageBreak/>
        <w:t xml:space="preserve">In </w:t>
      </w:r>
      <w:r w:rsidR="006C4564" w:rsidRPr="004A1823">
        <w:rPr>
          <w:rFonts w:cs="Times New Roman"/>
          <w:lang w:val="en-US"/>
        </w:rPr>
        <w:t>these models</w:t>
      </w:r>
      <w:r w:rsidRPr="003B7399">
        <w:rPr>
          <w:rFonts w:cs="Times New Roman"/>
          <w:lang w:val="en-US"/>
        </w:rPr>
        <w:t>, I specified no prior</w:t>
      </w:r>
      <w:r w:rsidR="00494026" w:rsidRPr="003B7399">
        <w:rPr>
          <w:rFonts w:cs="Times New Roman"/>
          <w:lang w:val="en-US"/>
        </w:rPr>
        <w:t xml:space="preserve"> distributions</w:t>
      </w:r>
      <w:r w:rsidRPr="003B7399">
        <w:rPr>
          <w:rFonts w:cs="Times New Roman"/>
          <w:lang w:val="en-US"/>
        </w:rPr>
        <w:t xml:space="preserve"> for </w:t>
      </w:r>
      <w:r w:rsidR="00494026" w:rsidRPr="003B7399">
        <w:rPr>
          <w:rFonts w:cs="Times New Roman"/>
          <w:lang w:val="en-US"/>
        </w:rPr>
        <w:t xml:space="preserve">effects, because, as was stated in the Literature review sections, there is no general consensus on the type of dependency of speech rate on the factors, used in the models. As priors are not specified, non-informative priors, that have </w:t>
      </w:r>
      <w:ins w:id="1041" w:author="Maria Myslina" w:date="2019-06-04T16:59:00Z">
        <w:r w:rsidR="009D2D5C">
          <w:rPr>
            <w:rFonts w:cs="Times New Roman"/>
            <w:lang w:val="en-US"/>
          </w:rPr>
          <w:t xml:space="preserve">a </w:t>
        </w:r>
      </w:ins>
      <w:r w:rsidR="00494026" w:rsidRPr="003B7399">
        <w:rPr>
          <w:rFonts w:cs="Times New Roman"/>
          <w:lang w:val="en-US"/>
        </w:rPr>
        <w:t xml:space="preserve">minor influence on the resulting distributions, </w:t>
      </w:r>
      <w:r w:rsidR="006C4564" w:rsidRPr="003B7399">
        <w:rPr>
          <w:rFonts w:cs="Times New Roman"/>
          <w:lang w:val="en-US"/>
        </w:rPr>
        <w:t xml:space="preserve">were automatically </w:t>
      </w:r>
      <w:r w:rsidR="00494026" w:rsidRPr="003B7399">
        <w:rPr>
          <w:rFonts w:cs="Times New Roman"/>
          <w:lang w:val="en-US"/>
        </w:rPr>
        <w:t>used.</w:t>
      </w:r>
    </w:p>
    <w:p w14:paraId="3A2851AD" w14:textId="235554AD" w:rsidR="00D74124" w:rsidRPr="003B7399" w:rsidDel="003B7399" w:rsidRDefault="00D74124" w:rsidP="003B7399">
      <w:pPr>
        <w:rPr>
          <w:del w:id="1042" w:author="Maria Myslina" w:date="2019-06-04T15:08:00Z"/>
          <w:rFonts w:cs="Times New Roman"/>
          <w:lang w:val="en-US"/>
        </w:rPr>
      </w:pPr>
    </w:p>
    <w:p w14:paraId="37D21E1C" w14:textId="38919506" w:rsidR="00D74124" w:rsidRPr="003B7399" w:rsidRDefault="001732C5" w:rsidP="003B7399">
      <w:pPr>
        <w:pStyle w:val="2"/>
        <w:rPr>
          <w:lang w:val="en-US"/>
        </w:rPr>
      </w:pPr>
      <w:bookmarkStart w:id="1043" w:name="_nn7trtq7mzjk"/>
      <w:bookmarkStart w:id="1044" w:name="_Toc10559774"/>
      <w:bookmarkEnd w:id="1043"/>
      <w:r w:rsidRPr="003B7399">
        <w:rPr>
          <w:lang w:val="en-US"/>
        </w:rPr>
        <w:t>4.3. Predictors</w:t>
      </w:r>
      <w:r w:rsidR="00116962" w:rsidRPr="003B7399">
        <w:rPr>
          <w:lang w:val="en-US"/>
        </w:rPr>
        <w:t>’</w:t>
      </w:r>
      <w:r w:rsidRPr="003B7399">
        <w:rPr>
          <w:lang w:val="en-US"/>
        </w:rPr>
        <w:t xml:space="preserve"> effects</w:t>
      </w:r>
      <w:bookmarkEnd w:id="1044"/>
    </w:p>
    <w:p w14:paraId="12D9DDDC" w14:textId="2C724EFD" w:rsidR="00D74124" w:rsidRPr="003B7399" w:rsidRDefault="001732C5" w:rsidP="003B7399">
      <w:pPr>
        <w:rPr>
          <w:rFonts w:cs="Times New Roman"/>
          <w:lang w:val="en-US"/>
        </w:rPr>
      </w:pPr>
      <w:r w:rsidRPr="003B7399">
        <w:rPr>
          <w:rFonts w:cs="Times New Roman"/>
          <w:lang w:val="en-US"/>
        </w:rPr>
        <w:t>Besides the relative position in rating, there is another parameter describing the relevance of a model - effects of its predictors. The predictors</w:t>
      </w:r>
      <w:r w:rsidR="00116962" w:rsidRPr="003B7399">
        <w:rPr>
          <w:rFonts w:cs="Times New Roman"/>
          <w:lang w:val="en-US"/>
        </w:rPr>
        <w:t>'</w:t>
      </w:r>
      <w:r w:rsidRPr="003B7399">
        <w:rPr>
          <w:rFonts w:cs="Times New Roman"/>
          <w:lang w:val="en-US"/>
        </w:rPr>
        <w:t xml:space="preserve"> effects answer the following question: how will change the independent variable in case of unit change of a predictor. In </w:t>
      </w:r>
      <w:del w:id="1045" w:author="Maria Myslina" w:date="2019-06-04T14:36:00Z">
        <w:r w:rsidRPr="003B7399" w:rsidDel="003B7399">
          <w:rPr>
            <w:rFonts w:cs="Times New Roman"/>
            <w:lang w:val="en-US"/>
          </w:rPr>
          <w:delText xml:space="preserve">Table </w:delText>
        </w:r>
      </w:del>
      <w:ins w:id="1046" w:author="Maria Myslina" w:date="2019-06-04T14:39:00Z">
        <w:r w:rsidR="003B7399">
          <w:rPr>
            <w:rFonts w:cs="Times New Roman"/>
            <w:lang w:val="en-US"/>
          </w:rPr>
          <w:t>Table </w:t>
        </w:r>
      </w:ins>
      <w:del w:id="1047" w:author="Maria Myslina" w:date="2019-06-04T15:37:00Z">
        <w:r w:rsidRPr="003B7399" w:rsidDel="00C95CB3">
          <w:rPr>
            <w:rFonts w:cs="Times New Roman"/>
            <w:lang w:val="en-US"/>
          </w:rPr>
          <w:delText>N</w:delText>
        </w:r>
      </w:del>
      <w:ins w:id="1048" w:author="Maria Myslina" w:date="2019-06-04T15:37:00Z">
        <w:r w:rsidR="00C95CB3">
          <w:rPr>
            <w:rFonts w:cs="Times New Roman"/>
            <w:lang w:val="en-US"/>
          </w:rPr>
          <w:t>12</w:t>
        </w:r>
      </w:ins>
      <w:r w:rsidRPr="003B7399">
        <w:rPr>
          <w:rFonts w:cs="Times New Roman"/>
          <w:lang w:val="en-US"/>
        </w:rPr>
        <w:t xml:space="preserve">, I provide an estimate for log(SYLLABLES) effect of the </w:t>
      </w:r>
      <w:r w:rsidR="00116962" w:rsidRPr="003B7399">
        <w:rPr>
          <w:rFonts w:cs="Times New Roman"/>
          <w:lang w:val="en-US"/>
        </w:rPr>
        <w:t>above-</w:t>
      </w:r>
      <w:r w:rsidRPr="003B7399">
        <w:rPr>
          <w:rFonts w:cs="Times New Roman"/>
          <w:lang w:val="en-US"/>
        </w:rPr>
        <w:t xml:space="preserve">described models and its </w:t>
      </w:r>
      <w:r w:rsidR="00116962" w:rsidRPr="003B7399">
        <w:rPr>
          <w:rFonts w:cs="Times New Roman"/>
          <w:lang w:val="en-US"/>
        </w:rPr>
        <w:t>interpretation</w:t>
      </w:r>
      <w:r w:rsidRPr="003B7399">
        <w:rPr>
          <w:rFonts w:cs="Times New Roman"/>
          <w:lang w:val="en-US"/>
        </w:rPr>
        <w:t>. All the other models do not have population-level predictors.</w:t>
      </w:r>
    </w:p>
    <w:p w14:paraId="4B20F18D" w14:textId="0288EA5F" w:rsidR="00D74124" w:rsidRPr="003B7399" w:rsidDel="003B7399" w:rsidRDefault="00D74124" w:rsidP="003B7399">
      <w:pPr>
        <w:ind w:firstLine="0"/>
        <w:rPr>
          <w:del w:id="1049" w:author="Maria Myslina" w:date="2019-06-04T15:08:00Z"/>
          <w:rFonts w:cs="Times New Roman"/>
          <w:lang w:val="en-US"/>
        </w:rPr>
      </w:pPr>
    </w:p>
    <w:p w14:paraId="49DF83A4" w14:textId="1BE95179" w:rsidR="00D74124" w:rsidRPr="003B7399" w:rsidRDefault="001732C5" w:rsidP="003B7399">
      <w:pPr>
        <w:pStyle w:val="af6"/>
        <w:pPrChange w:id="1050" w:author="Maria Myslina" w:date="2019-06-04T15:08:00Z">
          <w:pPr>
            <w:ind w:firstLine="0"/>
          </w:pPr>
        </w:pPrChange>
      </w:pPr>
      <w:del w:id="1051" w:author="Maria Myslina" w:date="2019-06-04T14:36:00Z">
        <w:r w:rsidRPr="003B7399" w:rsidDel="003B7399">
          <w:delText xml:space="preserve">Table </w:delText>
        </w:r>
      </w:del>
      <w:ins w:id="1052" w:author="Maria Myslina" w:date="2019-06-04T14:39:00Z">
        <w:r w:rsidR="003B7399">
          <w:t>Table </w:t>
        </w:r>
      </w:ins>
      <w:del w:id="1053" w:author="Maria Myslina" w:date="2019-06-04T15:37:00Z">
        <w:r w:rsidRPr="003B7399" w:rsidDel="00C95CB3">
          <w:delText>N</w:delText>
        </w:r>
      </w:del>
      <w:ins w:id="1054" w:author="Maria Myslina" w:date="2019-06-04T15:37:00Z">
        <w:r w:rsidR="00C95CB3">
          <w:t>12</w:t>
        </w:r>
      </w:ins>
      <w:r w:rsidRPr="003B7399">
        <w:t>. Predictors effects of the designed models.</w:t>
      </w:r>
    </w:p>
    <w:tbl>
      <w:tblPr>
        <w:tblStyle w:val="TableNormal"/>
        <w:tblW w:w="84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700"/>
        <w:gridCol w:w="1133"/>
        <w:gridCol w:w="2017"/>
        <w:gridCol w:w="1527"/>
        <w:gridCol w:w="3098"/>
      </w:tblGrid>
      <w:tr w:rsidR="00D74124" w:rsidRPr="003B7399" w14:paraId="13BC08B3" w14:textId="77777777" w:rsidTr="004A1823">
        <w:tc>
          <w:tcPr>
            <w:tcW w:w="700" w:type="dxa"/>
            <w:tcBorders>
              <w:top w:val="single" w:sz="8" w:space="0" w:color="000000"/>
              <w:left w:val="single" w:sz="8" w:space="0" w:color="000000"/>
              <w:bottom w:val="single" w:sz="8" w:space="0" w:color="000000"/>
              <w:right w:val="single" w:sz="8" w:space="0" w:color="000000"/>
            </w:tcBorders>
            <w:shd w:val="clear" w:color="auto" w:fill="auto"/>
          </w:tcPr>
          <w:p w14:paraId="1ECA071E" w14:textId="77777777" w:rsidR="00D74124" w:rsidRPr="003B7399" w:rsidRDefault="00D74124" w:rsidP="003B7399">
            <w:pPr>
              <w:spacing w:line="276" w:lineRule="auto"/>
              <w:ind w:firstLine="0"/>
              <w:rPr>
                <w:rFonts w:cs="Times New Roman"/>
                <w:lang w:val="en-US"/>
              </w:rPr>
              <w:pPrChange w:id="1055" w:author="Maria Myslina" w:date="2019-06-04T15:09:00Z">
                <w:pPr>
                  <w:spacing w:line="240" w:lineRule="auto"/>
                  <w:ind w:firstLine="0"/>
                </w:pPr>
              </w:pPrChange>
            </w:pPr>
          </w:p>
        </w:tc>
        <w:tc>
          <w:tcPr>
            <w:tcW w:w="1133" w:type="dxa"/>
            <w:tcBorders>
              <w:top w:val="single" w:sz="8" w:space="0" w:color="000000"/>
              <w:left w:val="single" w:sz="8" w:space="0" w:color="000000"/>
              <w:bottom w:val="single" w:sz="8" w:space="0" w:color="000000"/>
              <w:right w:val="single" w:sz="8" w:space="0" w:color="000000"/>
            </w:tcBorders>
            <w:shd w:val="clear" w:color="auto" w:fill="auto"/>
          </w:tcPr>
          <w:p w14:paraId="477FC9E3" w14:textId="77777777" w:rsidR="00D74124" w:rsidRPr="003B7399" w:rsidRDefault="001732C5" w:rsidP="003B7399">
            <w:pPr>
              <w:spacing w:line="276" w:lineRule="auto"/>
              <w:ind w:firstLine="0"/>
              <w:rPr>
                <w:rFonts w:cs="Times New Roman"/>
              </w:rPr>
              <w:pPrChange w:id="1056" w:author="Maria Myslina" w:date="2019-06-04T15:09:00Z">
                <w:pPr>
                  <w:spacing w:line="240" w:lineRule="auto"/>
                  <w:ind w:firstLine="0"/>
                </w:pPr>
              </w:pPrChange>
            </w:pPr>
            <w:r w:rsidRPr="003B7399">
              <w:rPr>
                <w:rFonts w:cs="Times New Roman"/>
              </w:rPr>
              <w:t>Model</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C70E7F4" w14:textId="77777777" w:rsidR="00D74124" w:rsidRPr="003B7399" w:rsidRDefault="001732C5" w:rsidP="003B7399">
            <w:pPr>
              <w:spacing w:line="276" w:lineRule="auto"/>
              <w:ind w:firstLine="0"/>
              <w:rPr>
                <w:rFonts w:cs="Times New Roman"/>
              </w:rPr>
              <w:pPrChange w:id="1057" w:author="Maria Myslina" w:date="2019-06-04T15:09:00Z">
                <w:pPr>
                  <w:spacing w:line="240" w:lineRule="auto"/>
                  <w:ind w:firstLine="0"/>
                </w:pPr>
              </w:pPrChange>
            </w:pPr>
            <w:r w:rsidRPr="003B7399">
              <w:rPr>
                <w:rFonts w:cs="Times New Roman"/>
              </w:rPr>
              <w:t>Predictor</w:t>
            </w:r>
          </w:p>
        </w:tc>
        <w:tc>
          <w:tcPr>
            <w:tcW w:w="1527" w:type="dxa"/>
            <w:tcBorders>
              <w:top w:val="single" w:sz="8" w:space="0" w:color="000000"/>
              <w:left w:val="single" w:sz="8" w:space="0" w:color="000000"/>
              <w:bottom w:val="single" w:sz="8" w:space="0" w:color="000000"/>
              <w:right w:val="single" w:sz="8" w:space="0" w:color="000000"/>
            </w:tcBorders>
            <w:shd w:val="clear" w:color="auto" w:fill="auto"/>
          </w:tcPr>
          <w:p w14:paraId="627F30FD" w14:textId="77777777" w:rsidR="00D74124" w:rsidRPr="003B7399" w:rsidRDefault="001732C5" w:rsidP="003B7399">
            <w:pPr>
              <w:spacing w:line="276" w:lineRule="auto"/>
              <w:ind w:firstLine="0"/>
              <w:rPr>
                <w:rFonts w:cs="Times New Roman"/>
              </w:rPr>
              <w:pPrChange w:id="1058" w:author="Maria Myslina" w:date="2019-06-04T15:09:00Z">
                <w:pPr>
                  <w:spacing w:line="240" w:lineRule="auto"/>
                  <w:ind w:firstLine="0"/>
                </w:pPr>
              </w:pPrChange>
            </w:pPr>
            <w:r w:rsidRPr="003B7399">
              <w:rPr>
                <w:rFonts w:cs="Times New Roman"/>
              </w:rPr>
              <w:t>Estimate</w:t>
            </w:r>
          </w:p>
        </w:tc>
        <w:tc>
          <w:tcPr>
            <w:tcW w:w="3098" w:type="dxa"/>
            <w:tcBorders>
              <w:top w:val="single" w:sz="8" w:space="0" w:color="000000"/>
              <w:left w:val="single" w:sz="8" w:space="0" w:color="000000"/>
              <w:bottom w:val="single" w:sz="8" w:space="0" w:color="000000"/>
              <w:right w:val="single" w:sz="8" w:space="0" w:color="000000"/>
            </w:tcBorders>
            <w:shd w:val="clear" w:color="auto" w:fill="auto"/>
          </w:tcPr>
          <w:p w14:paraId="44874056" w14:textId="77777777" w:rsidR="00D74124" w:rsidRPr="003B7399" w:rsidRDefault="001732C5" w:rsidP="003B7399">
            <w:pPr>
              <w:spacing w:line="276" w:lineRule="auto"/>
              <w:ind w:firstLine="0"/>
              <w:rPr>
                <w:rFonts w:cs="Times New Roman"/>
              </w:rPr>
              <w:pPrChange w:id="1059" w:author="Maria Myslina" w:date="2019-06-04T15:09:00Z">
                <w:pPr>
                  <w:spacing w:line="240" w:lineRule="auto"/>
                  <w:ind w:firstLine="0"/>
                </w:pPr>
              </w:pPrChange>
            </w:pPr>
            <w:r w:rsidRPr="003B7399">
              <w:rPr>
                <w:rFonts w:cs="Times New Roman"/>
              </w:rPr>
              <w:t>Interpretation</w:t>
            </w:r>
          </w:p>
        </w:tc>
      </w:tr>
      <w:tr w:rsidR="00D74124" w:rsidRPr="003B7399" w14:paraId="1449273D" w14:textId="77777777" w:rsidTr="004A1823">
        <w:trPr>
          <w:trHeight w:val="440"/>
        </w:trPr>
        <w:tc>
          <w:tcPr>
            <w:tcW w:w="70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97" w:type="dxa"/>
              <w:bottom w:w="0" w:type="dxa"/>
              <w:right w:w="108" w:type="dxa"/>
            </w:tcMar>
          </w:tcPr>
          <w:p w14:paraId="2FA66C42" w14:textId="77777777" w:rsidR="00D74124" w:rsidRPr="003B7399" w:rsidRDefault="001732C5" w:rsidP="003B7399">
            <w:pPr>
              <w:spacing w:line="276" w:lineRule="auto"/>
              <w:ind w:firstLine="0"/>
              <w:rPr>
                <w:rFonts w:cs="Times New Roman"/>
              </w:rPr>
              <w:pPrChange w:id="1060" w:author="Maria Myslina" w:date="2019-06-04T15:09:00Z">
                <w:pPr>
                  <w:ind w:firstLine="0"/>
                </w:pPr>
              </w:pPrChange>
            </w:pPr>
            <w:r w:rsidRPr="003B7399">
              <w:rPr>
                <w:rFonts w:cs="Times New Roman"/>
              </w:rPr>
              <w:t>lme4</w:t>
            </w:r>
          </w:p>
        </w:tc>
        <w:tc>
          <w:tcPr>
            <w:tcW w:w="1133" w:type="dxa"/>
            <w:tcBorders>
              <w:top w:val="single" w:sz="8" w:space="0" w:color="000000"/>
              <w:left w:val="single" w:sz="8" w:space="0" w:color="000000"/>
              <w:bottom w:val="single" w:sz="8" w:space="0" w:color="000000"/>
              <w:right w:val="single" w:sz="8" w:space="0" w:color="000000"/>
            </w:tcBorders>
            <w:shd w:val="clear" w:color="auto" w:fill="auto"/>
          </w:tcPr>
          <w:p w14:paraId="1E93E06B" w14:textId="77777777" w:rsidR="00D74124" w:rsidRPr="003B7399" w:rsidRDefault="001732C5" w:rsidP="003B7399">
            <w:pPr>
              <w:spacing w:line="276" w:lineRule="auto"/>
              <w:ind w:firstLine="0"/>
              <w:rPr>
                <w:rFonts w:cs="Times New Roman"/>
              </w:rPr>
              <w:pPrChange w:id="1061" w:author="Maria Myslina" w:date="2019-06-04T15:09:00Z">
                <w:pPr>
                  <w:spacing w:line="240" w:lineRule="auto"/>
                  <w:ind w:firstLine="0"/>
                </w:pPr>
              </w:pPrChange>
            </w:pPr>
            <w:r w:rsidRPr="003B7399">
              <w:rPr>
                <w:rFonts w:cs="Times New Roman"/>
              </w:rPr>
              <w:t>Model 3</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2A152471" w14:textId="77777777" w:rsidR="00D74124" w:rsidRPr="003B7399" w:rsidRDefault="001732C5" w:rsidP="003B7399">
            <w:pPr>
              <w:spacing w:line="276" w:lineRule="auto"/>
              <w:ind w:firstLine="0"/>
              <w:rPr>
                <w:rFonts w:cs="Times New Roman"/>
              </w:rPr>
              <w:pPrChange w:id="1062" w:author="Maria Myslina" w:date="2019-06-04T15:09:00Z">
                <w:pPr>
                  <w:spacing w:line="240" w:lineRule="auto"/>
                  <w:ind w:firstLine="0"/>
                </w:pPr>
              </w:pPrChange>
            </w:pPr>
            <w:r w:rsidRPr="003B7399">
              <w:rPr>
                <w:rFonts w:cs="Times New Roman"/>
              </w:rPr>
              <w:t>log(SYLLABLES)</w:t>
            </w:r>
          </w:p>
        </w:tc>
        <w:tc>
          <w:tcPr>
            <w:tcW w:w="1527" w:type="dxa"/>
            <w:tcBorders>
              <w:top w:val="single" w:sz="8" w:space="0" w:color="000000"/>
              <w:left w:val="single" w:sz="8" w:space="0" w:color="000000"/>
              <w:bottom w:val="single" w:sz="8" w:space="0" w:color="000000"/>
              <w:right w:val="single" w:sz="8" w:space="0" w:color="000000"/>
            </w:tcBorders>
            <w:shd w:val="clear" w:color="auto" w:fill="auto"/>
          </w:tcPr>
          <w:p w14:paraId="0823C60A" w14:textId="77777777" w:rsidR="00D74124" w:rsidRPr="003B7399" w:rsidRDefault="001732C5" w:rsidP="003B7399">
            <w:pPr>
              <w:spacing w:line="276" w:lineRule="auto"/>
              <w:ind w:firstLine="0"/>
              <w:rPr>
                <w:rFonts w:cs="Times New Roman"/>
              </w:rPr>
              <w:pPrChange w:id="1063" w:author="Maria Myslina" w:date="2019-06-04T15:09:00Z">
                <w:pPr>
                  <w:spacing w:line="240" w:lineRule="auto"/>
                  <w:ind w:firstLine="0"/>
                </w:pPr>
              </w:pPrChange>
            </w:pPr>
            <w:r w:rsidRPr="003B7399">
              <w:rPr>
                <w:rFonts w:cs="Times New Roman"/>
              </w:rPr>
              <w:t>0.86116</w:t>
            </w:r>
          </w:p>
        </w:tc>
        <w:tc>
          <w:tcPr>
            <w:tcW w:w="3098" w:type="dxa"/>
            <w:tcBorders>
              <w:top w:val="single" w:sz="8" w:space="0" w:color="000000"/>
              <w:left w:val="single" w:sz="8" w:space="0" w:color="000000"/>
              <w:bottom w:val="single" w:sz="8" w:space="0" w:color="000000"/>
              <w:right w:val="single" w:sz="8" w:space="0" w:color="000000"/>
            </w:tcBorders>
            <w:shd w:val="clear" w:color="auto" w:fill="auto"/>
          </w:tcPr>
          <w:p w14:paraId="5F712FF1" w14:textId="655674D1" w:rsidR="00D74124" w:rsidRPr="003B7399" w:rsidRDefault="001732C5" w:rsidP="003B7399">
            <w:pPr>
              <w:spacing w:line="276" w:lineRule="auto"/>
              <w:ind w:firstLine="0"/>
              <w:rPr>
                <w:rFonts w:cs="Times New Roman"/>
                <w:lang w:val="en-US"/>
              </w:rPr>
              <w:pPrChange w:id="1064" w:author="Maria Myslina" w:date="2019-06-04T15:09:00Z">
                <w:pPr>
                  <w:spacing w:line="240" w:lineRule="auto"/>
                  <w:ind w:firstLine="0"/>
                </w:pPr>
              </w:pPrChange>
            </w:pPr>
            <w:r w:rsidRPr="003B7399">
              <w:rPr>
                <w:rFonts w:cs="Times New Roman"/>
                <w:lang w:val="en-US"/>
              </w:rPr>
              <w:t>When increasing SYLLABLES by 1%, the speech rate increase</w:t>
            </w:r>
            <w:r w:rsidR="00EC4337" w:rsidRPr="003B7399">
              <w:rPr>
                <w:rFonts w:cs="Times New Roman"/>
                <w:lang w:val="en-US"/>
              </w:rPr>
              <w:t>s</w:t>
            </w:r>
            <w:r w:rsidRPr="003B7399">
              <w:rPr>
                <w:rFonts w:cs="Times New Roman"/>
                <w:lang w:val="en-US"/>
              </w:rPr>
              <w:t xml:space="preserve"> by </w:t>
            </w:r>
            <m:oMath>
              <m:r>
                <w:rPr>
                  <w:rFonts w:ascii="Cambria Math" w:hAnsi="Cambria Math" w:cs="Times New Roman"/>
                  <w:lang w:val="en-US"/>
                </w:rPr>
                <m:t>0.01⋅0.86116</m:t>
              </m:r>
              <m:r>
                <w:rPr>
                  <w:rFonts w:ascii="Cambria Math" w:hAnsi="Cambria Math" w:cs="Times New Roman"/>
                  <w:lang w:val="en-US"/>
                </w:rPr>
                <m:t xml:space="preserve"> </m:t>
              </m:r>
            </m:oMath>
            <w:r w:rsidRPr="003B7399">
              <w:rPr>
                <w:rFonts w:cs="Times New Roman"/>
                <w:lang w:val="en-US"/>
              </w:rPr>
              <w:t>= 0.0086116 syllables per second.</w:t>
            </w:r>
          </w:p>
        </w:tc>
      </w:tr>
      <w:tr w:rsidR="00D74124" w:rsidRPr="003B7399" w14:paraId="2F8F5E7B" w14:textId="77777777" w:rsidTr="004A1823">
        <w:trPr>
          <w:trHeight w:val="440"/>
        </w:trPr>
        <w:tc>
          <w:tcPr>
            <w:tcW w:w="700" w:type="dxa"/>
            <w:vMerge/>
            <w:tcBorders>
              <w:top w:val="single" w:sz="8" w:space="0" w:color="000000"/>
              <w:left w:val="single" w:sz="8" w:space="0" w:color="000000"/>
              <w:bottom w:val="single" w:sz="8" w:space="0" w:color="000000"/>
              <w:right w:val="single" w:sz="8" w:space="0" w:color="000000"/>
            </w:tcBorders>
            <w:shd w:val="clear" w:color="auto" w:fill="auto"/>
          </w:tcPr>
          <w:p w14:paraId="55731E35" w14:textId="77777777" w:rsidR="00D74124" w:rsidRPr="003B7399" w:rsidRDefault="00D74124" w:rsidP="003B7399">
            <w:pPr>
              <w:spacing w:line="276" w:lineRule="auto"/>
              <w:ind w:firstLine="0"/>
              <w:rPr>
                <w:rFonts w:cs="Times New Roman"/>
                <w:lang w:val="en-US"/>
              </w:rPr>
              <w:pPrChange w:id="1065" w:author="Maria Myslina" w:date="2019-06-04T15:09:00Z">
                <w:pPr>
                  <w:spacing w:line="240" w:lineRule="auto"/>
                  <w:ind w:firstLine="0"/>
                </w:pPr>
              </w:pPrChange>
            </w:pPr>
          </w:p>
        </w:tc>
        <w:tc>
          <w:tcPr>
            <w:tcW w:w="1133" w:type="dxa"/>
            <w:tcBorders>
              <w:top w:val="single" w:sz="8" w:space="0" w:color="000000"/>
              <w:left w:val="single" w:sz="8" w:space="0" w:color="000000"/>
              <w:bottom w:val="single" w:sz="8" w:space="0" w:color="000000"/>
              <w:right w:val="single" w:sz="8" w:space="0" w:color="000000"/>
            </w:tcBorders>
            <w:shd w:val="clear" w:color="auto" w:fill="auto"/>
          </w:tcPr>
          <w:p w14:paraId="3C5AC94C" w14:textId="77777777" w:rsidR="00D74124" w:rsidRPr="003B7399" w:rsidRDefault="001732C5" w:rsidP="003B7399">
            <w:pPr>
              <w:spacing w:line="276" w:lineRule="auto"/>
              <w:ind w:firstLine="0"/>
              <w:rPr>
                <w:rFonts w:cs="Times New Roman"/>
              </w:rPr>
              <w:pPrChange w:id="1066" w:author="Maria Myslina" w:date="2019-06-04T15:09:00Z">
                <w:pPr>
                  <w:spacing w:line="240" w:lineRule="auto"/>
                  <w:ind w:firstLine="0"/>
                </w:pPr>
              </w:pPrChange>
            </w:pPr>
            <w:r w:rsidRPr="003B7399">
              <w:rPr>
                <w:rFonts w:cs="Times New Roman"/>
              </w:rPr>
              <w:t>Model 4</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1E92D9F" w14:textId="77777777" w:rsidR="00D74124" w:rsidRPr="003B7399" w:rsidRDefault="001732C5" w:rsidP="003B7399">
            <w:pPr>
              <w:spacing w:line="276" w:lineRule="auto"/>
              <w:ind w:firstLine="0"/>
              <w:rPr>
                <w:rFonts w:cs="Times New Roman"/>
              </w:rPr>
              <w:pPrChange w:id="1067" w:author="Maria Myslina" w:date="2019-06-04T15:09:00Z">
                <w:pPr>
                  <w:ind w:firstLine="0"/>
                </w:pPr>
              </w:pPrChange>
            </w:pPr>
            <w:r w:rsidRPr="003B7399">
              <w:rPr>
                <w:rFonts w:cs="Times New Roman"/>
              </w:rPr>
              <w:t>log(SYLLABLES)</w:t>
            </w:r>
          </w:p>
        </w:tc>
        <w:tc>
          <w:tcPr>
            <w:tcW w:w="1527" w:type="dxa"/>
            <w:tcBorders>
              <w:top w:val="single" w:sz="8" w:space="0" w:color="000000"/>
              <w:left w:val="single" w:sz="8" w:space="0" w:color="000000"/>
              <w:bottom w:val="single" w:sz="8" w:space="0" w:color="000000"/>
              <w:right w:val="single" w:sz="8" w:space="0" w:color="000000"/>
            </w:tcBorders>
            <w:shd w:val="clear" w:color="auto" w:fill="auto"/>
          </w:tcPr>
          <w:p w14:paraId="6987EB66" w14:textId="77777777" w:rsidR="00D74124" w:rsidRPr="003B7399" w:rsidRDefault="001732C5" w:rsidP="003B7399">
            <w:pPr>
              <w:spacing w:line="276" w:lineRule="auto"/>
              <w:ind w:firstLine="0"/>
              <w:rPr>
                <w:rFonts w:cs="Times New Roman"/>
              </w:rPr>
              <w:pPrChange w:id="1068" w:author="Maria Myslina" w:date="2019-06-04T15:09:00Z">
                <w:pPr>
                  <w:spacing w:line="240" w:lineRule="auto"/>
                  <w:ind w:firstLine="0"/>
                </w:pPr>
              </w:pPrChange>
            </w:pPr>
            <w:r w:rsidRPr="003B7399">
              <w:rPr>
                <w:rFonts w:cs="Times New Roman"/>
              </w:rPr>
              <w:t>0.86960</w:t>
            </w:r>
          </w:p>
        </w:tc>
        <w:tc>
          <w:tcPr>
            <w:tcW w:w="3098" w:type="dxa"/>
            <w:tcBorders>
              <w:top w:val="single" w:sz="8" w:space="0" w:color="000000"/>
              <w:left w:val="single" w:sz="8" w:space="0" w:color="000000"/>
              <w:bottom w:val="single" w:sz="8" w:space="0" w:color="000000"/>
              <w:right w:val="single" w:sz="8" w:space="0" w:color="000000"/>
            </w:tcBorders>
            <w:shd w:val="clear" w:color="auto" w:fill="auto"/>
          </w:tcPr>
          <w:p w14:paraId="1E5EA291" w14:textId="062552EC" w:rsidR="00D74124" w:rsidRPr="003B7399" w:rsidRDefault="001732C5" w:rsidP="003B7399">
            <w:pPr>
              <w:spacing w:line="276" w:lineRule="auto"/>
              <w:ind w:firstLine="0"/>
              <w:rPr>
                <w:rFonts w:cs="Times New Roman"/>
                <w:lang w:val="en-US"/>
              </w:rPr>
              <w:pPrChange w:id="1069" w:author="Maria Myslina" w:date="2019-06-04T15:09:00Z">
                <w:pPr>
                  <w:spacing w:line="240" w:lineRule="auto"/>
                  <w:ind w:firstLine="0"/>
                </w:pPr>
              </w:pPrChange>
            </w:pPr>
            <w:r w:rsidRPr="003B7399">
              <w:rPr>
                <w:rFonts w:cs="Times New Roman"/>
                <w:lang w:val="en-US"/>
              </w:rPr>
              <w:t xml:space="preserve">When increasing SYLLABLES by 1%, the speech rate </w:t>
            </w:r>
            <w:r w:rsidR="00EC4337" w:rsidRPr="003B7399">
              <w:rPr>
                <w:rFonts w:cs="Times New Roman"/>
                <w:lang w:val="en-US"/>
              </w:rPr>
              <w:t>increases</w:t>
            </w:r>
            <w:r w:rsidRPr="003B7399">
              <w:rPr>
                <w:rFonts w:cs="Times New Roman"/>
                <w:lang w:val="en-US"/>
              </w:rPr>
              <w:t xml:space="preserve"> by</w:t>
            </w:r>
            <m:oMath>
              <m:r>
                <w:rPr>
                  <w:rFonts w:ascii="Cambria Math" w:hAnsi="Cambria Math" w:cs="Times New Roman"/>
                  <w:lang w:val="en-US"/>
                </w:rPr>
                <m:t xml:space="preserve"> </m:t>
              </m:r>
              <m:r>
                <w:rPr>
                  <w:rFonts w:ascii="Cambria Math" w:hAnsi="Cambria Math" w:cs="Times New Roman"/>
                  <w:lang w:val="en-US"/>
                </w:rPr>
                <m:t>0.01⋅0.86960</m:t>
              </m:r>
            </m:oMath>
            <w:r w:rsidR="00EC4337" w:rsidRPr="003B7399">
              <w:rPr>
                <w:rFonts w:cs="Times New Roman"/>
                <w:lang w:val="en-US"/>
              </w:rPr>
              <w:t xml:space="preserve"> </w:t>
            </w:r>
            <w:r w:rsidRPr="003B7399">
              <w:rPr>
                <w:rFonts w:cs="Times New Roman"/>
                <w:lang w:val="en-US"/>
              </w:rPr>
              <w:t>= 0.0086960 syllables per second.</w:t>
            </w:r>
          </w:p>
        </w:tc>
      </w:tr>
      <w:tr w:rsidR="00D74124" w:rsidRPr="003B7399" w14:paraId="6E6845DC" w14:textId="77777777" w:rsidTr="004A1823">
        <w:trPr>
          <w:trHeight w:val="440"/>
        </w:trPr>
        <w:tc>
          <w:tcPr>
            <w:tcW w:w="700" w:type="dxa"/>
            <w:tcBorders>
              <w:top w:val="single" w:sz="8" w:space="0" w:color="000000"/>
              <w:left w:val="single" w:sz="8" w:space="0" w:color="000000"/>
              <w:bottom w:val="single" w:sz="8" w:space="0" w:color="000000"/>
              <w:right w:val="single" w:sz="8" w:space="0" w:color="000000"/>
            </w:tcBorders>
            <w:shd w:val="clear" w:color="auto" w:fill="auto"/>
            <w:tcMar>
              <w:top w:w="0" w:type="dxa"/>
              <w:left w:w="97" w:type="dxa"/>
              <w:bottom w:w="0" w:type="dxa"/>
              <w:right w:w="108" w:type="dxa"/>
            </w:tcMar>
          </w:tcPr>
          <w:p w14:paraId="2A286B4D" w14:textId="77777777" w:rsidR="00D74124" w:rsidRPr="003B7399" w:rsidRDefault="001732C5" w:rsidP="003B7399">
            <w:pPr>
              <w:spacing w:line="276" w:lineRule="auto"/>
              <w:ind w:firstLine="0"/>
              <w:rPr>
                <w:rFonts w:cs="Times New Roman"/>
              </w:rPr>
              <w:pPrChange w:id="1070" w:author="Maria Myslina" w:date="2019-06-04T15:09:00Z">
                <w:pPr>
                  <w:ind w:firstLine="0"/>
                </w:pPr>
              </w:pPrChange>
            </w:pPr>
            <w:r w:rsidRPr="003B7399">
              <w:rPr>
                <w:rFonts w:cs="Times New Roman"/>
              </w:rPr>
              <w:t>brms</w:t>
            </w:r>
          </w:p>
        </w:tc>
        <w:tc>
          <w:tcPr>
            <w:tcW w:w="1133" w:type="dxa"/>
            <w:tcBorders>
              <w:top w:val="single" w:sz="8" w:space="0" w:color="000000"/>
              <w:left w:val="single" w:sz="8" w:space="0" w:color="000000"/>
              <w:bottom w:val="single" w:sz="8" w:space="0" w:color="000000"/>
              <w:right w:val="single" w:sz="8" w:space="0" w:color="000000"/>
            </w:tcBorders>
            <w:shd w:val="clear" w:color="auto" w:fill="auto"/>
          </w:tcPr>
          <w:p w14:paraId="6BA941E9" w14:textId="77777777" w:rsidR="00D74124" w:rsidRPr="003B7399" w:rsidRDefault="001732C5" w:rsidP="003B7399">
            <w:pPr>
              <w:spacing w:line="276" w:lineRule="auto"/>
              <w:ind w:firstLine="0"/>
              <w:rPr>
                <w:rFonts w:cs="Times New Roman"/>
              </w:rPr>
              <w:pPrChange w:id="1071" w:author="Maria Myslina" w:date="2019-06-04T15:09:00Z">
                <w:pPr>
                  <w:ind w:firstLine="0"/>
                </w:pPr>
              </w:pPrChange>
            </w:pPr>
            <w:r w:rsidRPr="003B7399">
              <w:rPr>
                <w:rFonts w:cs="Times New Roman"/>
              </w:rPr>
              <w:t>Model 4</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575278C9" w14:textId="77777777" w:rsidR="00D74124" w:rsidRPr="003B7399" w:rsidRDefault="001732C5" w:rsidP="003B7399">
            <w:pPr>
              <w:spacing w:line="276" w:lineRule="auto"/>
              <w:ind w:firstLine="0"/>
              <w:rPr>
                <w:rFonts w:cs="Times New Roman"/>
              </w:rPr>
              <w:pPrChange w:id="1072" w:author="Maria Myslina" w:date="2019-06-04T15:09:00Z">
                <w:pPr>
                  <w:ind w:firstLine="0"/>
                </w:pPr>
              </w:pPrChange>
            </w:pPr>
            <w:r w:rsidRPr="003B7399">
              <w:rPr>
                <w:rFonts w:cs="Times New Roman"/>
              </w:rPr>
              <w:t>log(SYLLABLES)</w:t>
            </w:r>
          </w:p>
        </w:tc>
        <w:tc>
          <w:tcPr>
            <w:tcW w:w="1527" w:type="dxa"/>
            <w:tcBorders>
              <w:top w:val="single" w:sz="8" w:space="0" w:color="000000"/>
              <w:left w:val="single" w:sz="8" w:space="0" w:color="000000"/>
              <w:bottom w:val="single" w:sz="8" w:space="0" w:color="000000"/>
              <w:right w:val="single" w:sz="8" w:space="0" w:color="000000"/>
            </w:tcBorders>
            <w:shd w:val="clear" w:color="auto" w:fill="auto"/>
          </w:tcPr>
          <w:p w14:paraId="207FD772" w14:textId="77777777" w:rsidR="00D74124" w:rsidRPr="004A1823" w:rsidRDefault="001732C5" w:rsidP="003B7399">
            <w:pPr>
              <w:spacing w:line="276" w:lineRule="auto"/>
              <w:ind w:firstLine="0"/>
              <w:rPr>
                <w:rFonts w:cs="Times New Roman"/>
              </w:rPr>
              <w:pPrChange w:id="1073" w:author="Maria Myslina" w:date="2019-06-04T15:09:00Z">
                <w:pPr>
                  <w:spacing w:line="240" w:lineRule="auto"/>
                  <w:ind w:firstLine="0"/>
                </w:pPr>
              </w:pPrChange>
            </w:pPr>
            <w:commentRangeStart w:id="1074"/>
            <w:r w:rsidRPr="003B7399">
              <w:rPr>
                <w:rFonts w:cs="Times New Roman"/>
              </w:rPr>
              <w:t>0.87</w:t>
            </w:r>
            <w:commentRangeEnd w:id="1074"/>
            <w:r w:rsidRPr="004A1823">
              <w:rPr>
                <w:rFonts w:cs="Times New Roman"/>
              </w:rPr>
              <w:commentReference w:id="1074"/>
            </w:r>
          </w:p>
          <w:p w14:paraId="16F0CBF0" w14:textId="77777777" w:rsidR="00EC4337" w:rsidRPr="003B7399" w:rsidRDefault="002B05CC" w:rsidP="003B7399">
            <w:pPr>
              <w:pStyle w:val="HTML"/>
              <w:wordWrap w:val="0"/>
              <w:spacing w:line="276" w:lineRule="auto"/>
              <w:rPr>
                <w:rFonts w:ascii="Times New Roman" w:hAnsi="Times New Roman" w:cs="Times New Roman"/>
                <w:color w:val="000000"/>
                <w:sz w:val="24"/>
                <w:szCs w:val="24"/>
                <w:bdr w:val="none" w:sz="0" w:space="0" w:color="auto" w:frame="1"/>
              </w:rPr>
              <w:pPrChange w:id="1075" w:author="Maria Myslina" w:date="2019-06-04T15:09:00Z">
                <w:pPr>
                  <w:pStyle w:val="HTML"/>
                  <w:shd w:val="clear" w:color="auto" w:fill="FFFFFF"/>
                  <w:wordWrap w:val="0"/>
                </w:pPr>
              </w:pPrChange>
            </w:pPr>
            <w:r w:rsidRPr="004A1823">
              <w:rPr>
                <w:rFonts w:ascii="Times New Roman" w:hAnsi="Times New Roman" w:cs="Times New Roman"/>
                <w:sz w:val="24"/>
                <w:szCs w:val="24"/>
                <w:lang w:val="en-US"/>
              </w:rPr>
              <w:t>(</w:t>
            </w:r>
            <w:r w:rsidRPr="004A1823">
              <w:rPr>
                <w:rFonts w:ascii="Times New Roman" w:hAnsi="Times New Roman" w:cs="Times New Roman"/>
                <w:color w:val="000000"/>
                <w:sz w:val="24"/>
                <w:szCs w:val="24"/>
                <w:bdr w:val="none" w:sz="0" w:space="0" w:color="auto" w:frame="1"/>
              </w:rPr>
              <w:t>0.78</w:t>
            </w:r>
            <w:r w:rsidRPr="003B7399">
              <w:rPr>
                <w:rFonts w:ascii="Times New Roman" w:hAnsi="Times New Roman" w:cs="Times New Roman"/>
                <w:color w:val="000000"/>
                <w:sz w:val="24"/>
                <w:szCs w:val="24"/>
                <w:bdr w:val="none" w:sz="0" w:space="0" w:color="auto" w:frame="1"/>
                <w:lang w:val="en-US"/>
              </w:rPr>
              <w:t>-</w:t>
            </w:r>
            <w:r w:rsidRPr="003B7399">
              <w:rPr>
                <w:rFonts w:ascii="Times New Roman" w:hAnsi="Times New Roman" w:cs="Times New Roman"/>
                <w:color w:val="000000"/>
                <w:sz w:val="24"/>
                <w:szCs w:val="24"/>
                <w:bdr w:val="none" w:sz="0" w:space="0" w:color="auto" w:frame="1"/>
              </w:rPr>
              <w:t xml:space="preserve">0.96 </w:t>
            </w:r>
          </w:p>
          <w:p w14:paraId="7238195A" w14:textId="77777777" w:rsidR="00EC4337" w:rsidRPr="003B7399" w:rsidRDefault="002B05CC" w:rsidP="003B7399">
            <w:pPr>
              <w:pStyle w:val="HTML"/>
              <w:wordWrap w:val="0"/>
              <w:spacing w:line="276" w:lineRule="auto"/>
              <w:rPr>
                <w:rFonts w:ascii="Times New Roman" w:hAnsi="Times New Roman" w:cs="Times New Roman"/>
                <w:color w:val="000000"/>
                <w:sz w:val="24"/>
                <w:szCs w:val="24"/>
                <w:bdr w:val="none" w:sz="0" w:space="0" w:color="auto" w:frame="1"/>
                <w:lang w:val="en-US"/>
              </w:rPr>
              <w:pPrChange w:id="1076" w:author="Maria Myslina" w:date="2019-06-04T15:09:00Z">
                <w:pPr>
                  <w:pStyle w:val="HTML"/>
                  <w:shd w:val="clear" w:color="auto" w:fill="FFFFFF"/>
                  <w:wordWrap w:val="0"/>
                </w:pPr>
              </w:pPrChange>
            </w:pPr>
            <w:r w:rsidRPr="003B7399">
              <w:rPr>
                <w:rFonts w:ascii="Times New Roman" w:hAnsi="Times New Roman" w:cs="Times New Roman"/>
                <w:color w:val="000000"/>
                <w:sz w:val="24"/>
                <w:szCs w:val="24"/>
                <w:bdr w:val="none" w:sz="0" w:space="0" w:color="auto" w:frame="1"/>
                <w:lang w:val="en-US"/>
              </w:rPr>
              <w:t xml:space="preserve">95% credible </w:t>
            </w:r>
          </w:p>
          <w:p w14:paraId="05F0EF0C" w14:textId="2ECC647F" w:rsidR="002B05CC" w:rsidRPr="003B7399" w:rsidRDefault="002B05CC" w:rsidP="003B7399">
            <w:pPr>
              <w:pStyle w:val="HTML"/>
              <w:wordWrap w:val="0"/>
              <w:spacing w:line="276" w:lineRule="auto"/>
              <w:rPr>
                <w:rFonts w:ascii="Times New Roman" w:hAnsi="Times New Roman" w:cs="Times New Roman"/>
                <w:color w:val="000000"/>
                <w:sz w:val="24"/>
                <w:szCs w:val="24"/>
                <w:lang w:val="en-US"/>
              </w:rPr>
              <w:pPrChange w:id="1077" w:author="Maria Myslina" w:date="2019-06-04T15:09:00Z">
                <w:pPr>
                  <w:pStyle w:val="HTML"/>
                  <w:shd w:val="clear" w:color="auto" w:fill="FFFFFF"/>
                  <w:wordWrap w:val="0"/>
                </w:pPr>
              </w:pPrChange>
            </w:pPr>
            <w:r w:rsidRPr="003B7399">
              <w:rPr>
                <w:rFonts w:ascii="Times New Roman" w:hAnsi="Times New Roman" w:cs="Times New Roman"/>
                <w:color w:val="000000"/>
                <w:sz w:val="24"/>
                <w:szCs w:val="24"/>
                <w:bdr w:val="none" w:sz="0" w:space="0" w:color="auto" w:frame="1"/>
                <w:lang w:val="en-US"/>
              </w:rPr>
              <w:t>intervals)</w:t>
            </w:r>
          </w:p>
          <w:p w14:paraId="11F09BA7" w14:textId="6378F618" w:rsidR="002B05CC" w:rsidRPr="003B7399" w:rsidRDefault="002B05CC" w:rsidP="003B7399">
            <w:pPr>
              <w:spacing w:line="276" w:lineRule="auto"/>
              <w:ind w:firstLine="0"/>
              <w:rPr>
                <w:rFonts w:cs="Times New Roman"/>
                <w:lang w:val="en-US"/>
              </w:rPr>
              <w:pPrChange w:id="1078" w:author="Maria Myslina" w:date="2019-06-04T15:09:00Z">
                <w:pPr>
                  <w:spacing w:line="240" w:lineRule="auto"/>
                  <w:ind w:firstLine="0"/>
                </w:pPr>
              </w:pPrChange>
            </w:pPr>
          </w:p>
        </w:tc>
        <w:tc>
          <w:tcPr>
            <w:tcW w:w="3098" w:type="dxa"/>
            <w:tcBorders>
              <w:top w:val="single" w:sz="8" w:space="0" w:color="000000"/>
              <w:left w:val="single" w:sz="8" w:space="0" w:color="000000"/>
              <w:bottom w:val="single" w:sz="8" w:space="0" w:color="000000"/>
              <w:right w:val="single" w:sz="8" w:space="0" w:color="000000"/>
            </w:tcBorders>
            <w:shd w:val="clear" w:color="auto" w:fill="auto"/>
          </w:tcPr>
          <w:p w14:paraId="569006F8" w14:textId="48B15B60" w:rsidR="00D74124" w:rsidRPr="003B7399" w:rsidRDefault="001732C5" w:rsidP="003B7399">
            <w:pPr>
              <w:spacing w:line="276" w:lineRule="auto"/>
              <w:ind w:firstLine="0"/>
              <w:rPr>
                <w:rFonts w:cs="Times New Roman"/>
                <w:lang w:val="en-US"/>
              </w:rPr>
              <w:pPrChange w:id="1079" w:author="Maria Myslina" w:date="2019-06-04T15:09:00Z">
                <w:pPr>
                  <w:spacing w:line="240" w:lineRule="auto"/>
                  <w:ind w:firstLine="0"/>
                </w:pPr>
              </w:pPrChange>
            </w:pPr>
            <w:r w:rsidRPr="003B7399">
              <w:rPr>
                <w:rFonts w:cs="Times New Roman"/>
                <w:lang w:val="en-US"/>
              </w:rPr>
              <w:t>When increasing SYLLABLES by 1%, the speech rate increase</w:t>
            </w:r>
            <w:r w:rsidR="00EC4337" w:rsidRPr="003B7399">
              <w:rPr>
                <w:rFonts w:cs="Times New Roman"/>
                <w:lang w:val="en-US"/>
              </w:rPr>
              <w:t>s</w:t>
            </w:r>
            <w:r w:rsidRPr="003B7399">
              <w:rPr>
                <w:rFonts w:cs="Times New Roman"/>
                <w:lang w:val="en-US"/>
              </w:rPr>
              <w:t xml:space="preserve"> by</w:t>
            </w:r>
            <m:oMath>
              <m:r>
                <w:rPr>
                  <w:rFonts w:ascii="Cambria Math" w:hAnsi="Cambria Math" w:cs="Times New Roman"/>
                  <w:lang w:val="en-US"/>
                </w:rPr>
                <m:t xml:space="preserve"> </m:t>
              </m:r>
              <m:r>
                <w:rPr>
                  <w:rFonts w:ascii="Cambria Math" w:hAnsi="Cambria Math" w:cs="Times New Roman"/>
                  <w:lang w:val="en-US"/>
                </w:rPr>
                <m:t>0.01⋅0.87</m:t>
              </m:r>
            </m:oMath>
            <w:r w:rsidR="00EC4337" w:rsidRPr="003B7399">
              <w:rPr>
                <w:rFonts w:cs="Times New Roman"/>
                <w:lang w:val="en-US"/>
              </w:rPr>
              <w:t xml:space="preserve"> </w:t>
            </w:r>
            <w:r w:rsidRPr="003B7399">
              <w:rPr>
                <w:rFonts w:cs="Times New Roman"/>
                <w:lang w:val="en-US"/>
              </w:rPr>
              <w:t>= 0.0087 syllables per second.</w:t>
            </w:r>
          </w:p>
        </w:tc>
      </w:tr>
    </w:tbl>
    <w:p w14:paraId="314D0D19" w14:textId="77777777" w:rsidR="00D74124" w:rsidRPr="003B7399" w:rsidRDefault="00D74124" w:rsidP="004A1823">
      <w:pPr>
        <w:ind w:firstLine="0"/>
        <w:rPr>
          <w:rFonts w:cs="Times New Roman"/>
          <w:lang w:val="en-US"/>
        </w:rPr>
      </w:pPr>
    </w:p>
    <w:p w14:paraId="50F78D9B" w14:textId="77777777" w:rsidR="003B7399" w:rsidRDefault="003B7399">
      <w:pPr>
        <w:widowControl/>
        <w:spacing w:line="240" w:lineRule="auto"/>
        <w:ind w:firstLine="0"/>
        <w:rPr>
          <w:ins w:id="1080" w:author="Maria Myslina" w:date="2019-06-04T15:09:00Z"/>
          <w:rFonts w:cs="Times New Roman"/>
          <w:lang w:val="en-US"/>
        </w:rPr>
      </w:pPr>
      <w:ins w:id="1081" w:author="Maria Myslina" w:date="2019-06-04T15:09:00Z">
        <w:r>
          <w:rPr>
            <w:rFonts w:cs="Times New Roman"/>
            <w:lang w:val="en-US"/>
          </w:rPr>
          <w:br w:type="page"/>
        </w:r>
      </w:ins>
    </w:p>
    <w:p w14:paraId="73FC3B71" w14:textId="1440E8C5" w:rsidR="00D74124" w:rsidRPr="003B7399" w:rsidRDefault="001732C5" w:rsidP="003B7399">
      <w:pPr>
        <w:rPr>
          <w:rFonts w:cs="Times New Roman"/>
          <w:lang w:val="en-US"/>
        </w:rPr>
      </w:pPr>
      <w:r w:rsidRPr="003B7399">
        <w:rPr>
          <w:rFonts w:cs="Times New Roman"/>
          <w:lang w:val="en-US"/>
        </w:rPr>
        <w:lastRenderedPageBreak/>
        <w:t>For the lme4 models</w:t>
      </w:r>
      <w:r w:rsidR="00116962" w:rsidRPr="003B7399">
        <w:rPr>
          <w:rFonts w:cs="Times New Roman"/>
          <w:lang w:val="en-US"/>
        </w:rPr>
        <w:t>,</w:t>
      </w:r>
      <w:r w:rsidRPr="003B7399">
        <w:rPr>
          <w:rFonts w:cs="Times New Roman"/>
          <w:lang w:val="en-US"/>
        </w:rPr>
        <w:t xml:space="preserve"> it is also possible to visualize the fitted regression models predictors using the effects R </w:t>
      </w:r>
      <w:r w:rsidR="00A01166" w:rsidRPr="003B7399">
        <w:rPr>
          <w:rFonts w:cs="Times New Roman"/>
          <w:lang w:val="en-US"/>
        </w:rPr>
        <w:t>package</w:t>
      </w:r>
      <w:r w:rsidRPr="003B7399">
        <w:rPr>
          <w:rFonts w:cs="Times New Roman"/>
          <w:lang w:val="en-US"/>
        </w:rPr>
        <w:t xml:space="preserve"> </w:t>
      </w:r>
      <w:hyperlink r:id="rId125">
        <w:r w:rsidRPr="004A1823">
          <w:rPr>
            <w:rStyle w:val="ListLabel83"/>
            <w:rFonts w:cs="Times New Roman"/>
            <w:lang w:val="en-US"/>
          </w:rPr>
          <w:t>(Fox &amp; Weisberg, 2019)</w:t>
        </w:r>
      </w:hyperlink>
      <w:r w:rsidRPr="004A1823">
        <w:rPr>
          <w:rFonts w:cs="Times New Roman"/>
          <w:lang w:val="en-US"/>
        </w:rPr>
        <w:t>. This package a</w:t>
      </w:r>
      <w:r w:rsidR="00116962" w:rsidRPr="004A1823">
        <w:rPr>
          <w:rFonts w:cs="Times New Roman"/>
          <w:lang w:val="en-US"/>
        </w:rPr>
        <w:t>l</w:t>
      </w:r>
      <w:r w:rsidRPr="004A1823">
        <w:rPr>
          <w:rFonts w:cs="Times New Roman"/>
          <w:lang w:val="en-US"/>
        </w:rPr>
        <w:t xml:space="preserve">lows visualizing of complex interactions of predictions, for which a straight forward interpretation of estimations is not possible. Although the present analysis is based on one effect - SYLLABLES - </w:t>
      </w:r>
      <w:r w:rsidRPr="003B7399">
        <w:rPr>
          <w:rFonts w:cs="Times New Roman"/>
          <w:lang w:val="en-US"/>
        </w:rPr>
        <w:t xml:space="preserve">it may be also useful to visualize the fitted </w:t>
      </w:r>
      <w:r w:rsidR="00A01166" w:rsidRPr="003B7399">
        <w:rPr>
          <w:rFonts w:cs="Times New Roman"/>
          <w:lang w:val="en-US"/>
        </w:rPr>
        <w:t>dependencies</w:t>
      </w:r>
      <w:r w:rsidRPr="003B7399">
        <w:rPr>
          <w:rFonts w:cs="Times New Roman"/>
          <w:lang w:val="en-US"/>
        </w:rPr>
        <w:t xml:space="preserve">. For example, it is possible to show </w:t>
      </w:r>
      <w:r w:rsidR="00116962" w:rsidRPr="003B7399">
        <w:rPr>
          <w:rFonts w:cs="Times New Roman"/>
          <w:lang w:val="en-US"/>
        </w:rPr>
        <w:t xml:space="preserve">the </w:t>
      </w:r>
      <w:r w:rsidR="00A01166" w:rsidRPr="003B7399">
        <w:rPr>
          <w:rFonts w:cs="Times New Roman"/>
          <w:lang w:val="en-US"/>
        </w:rPr>
        <w:t xml:space="preserve">original </w:t>
      </w:r>
      <w:r w:rsidRPr="003B7399">
        <w:rPr>
          <w:rFonts w:cs="Times New Roman"/>
          <w:lang w:val="en-US"/>
        </w:rPr>
        <w:t xml:space="preserve">SYLLABLES </w:t>
      </w:r>
      <w:r w:rsidR="00A01166" w:rsidRPr="003B7399">
        <w:rPr>
          <w:rFonts w:cs="Times New Roman"/>
          <w:lang w:val="en-US"/>
        </w:rPr>
        <w:t>logarithmic</w:t>
      </w:r>
      <w:r w:rsidRPr="003B7399">
        <w:rPr>
          <w:rFonts w:cs="Times New Roman"/>
          <w:lang w:val="en-US"/>
        </w:rPr>
        <w:t xml:space="preserve"> structure</w:t>
      </w:r>
      <w:r w:rsidR="00A01166" w:rsidRPr="003B7399">
        <w:rPr>
          <w:rFonts w:cs="Times New Roman"/>
          <w:lang w:val="en-US"/>
        </w:rPr>
        <w:t>, which was made at the plots below</w:t>
      </w:r>
      <w:r w:rsidRPr="003B7399">
        <w:rPr>
          <w:rFonts w:cs="Times New Roman"/>
          <w:lang w:val="en-US"/>
        </w:rPr>
        <w:t xml:space="preserve">. Plots </w:t>
      </w:r>
      <w:del w:id="1082" w:author="Maria Myslina" w:date="2019-06-04T16:47:00Z">
        <w:r w:rsidRPr="003B7399" w:rsidDel="00D36E95">
          <w:rPr>
            <w:rFonts w:cs="Times New Roman"/>
            <w:lang w:val="en-US"/>
          </w:rPr>
          <w:delText>N</w:delText>
        </w:r>
      </w:del>
      <w:ins w:id="1083" w:author="Maria Myslina" w:date="2019-06-04T16:47:00Z">
        <w:r w:rsidR="00D36E95">
          <w:rPr>
            <w:rFonts w:cs="Times New Roman"/>
            <w:lang w:val="en-US"/>
          </w:rPr>
          <w:t>12</w:t>
        </w:r>
      </w:ins>
      <w:r w:rsidRPr="003B7399">
        <w:rPr>
          <w:rFonts w:cs="Times New Roman"/>
          <w:lang w:val="en-US"/>
        </w:rPr>
        <w:t>a-b shows the predictor effects of SYLLABLES.</w:t>
      </w:r>
    </w:p>
    <w:p w14:paraId="2E814335" w14:textId="60285CE8" w:rsidR="00D74124" w:rsidRPr="003B7399" w:rsidRDefault="001732C5" w:rsidP="003B7399">
      <w:pPr>
        <w:pStyle w:val="af6"/>
        <w:pPrChange w:id="1084" w:author="Maria Myslina" w:date="2019-06-04T15:09:00Z">
          <w:pPr>
            <w:ind w:firstLine="0"/>
          </w:pPr>
        </w:pPrChange>
      </w:pPr>
      <w:del w:id="1085" w:author="Maria Myslina" w:date="2019-06-04T14:37:00Z">
        <w:r w:rsidRPr="003B7399" w:rsidDel="003B7399">
          <w:delText xml:space="preserve">Plot </w:delText>
        </w:r>
      </w:del>
      <w:ins w:id="1086" w:author="Maria Myslina" w:date="2019-06-04T14:38:00Z">
        <w:r w:rsidR="003B7399">
          <w:t>Plot </w:t>
        </w:r>
      </w:ins>
      <w:ins w:id="1087" w:author="Maria Myslina" w:date="2019-06-04T16:47:00Z">
        <w:r w:rsidR="00D36E95">
          <w:t>12</w:t>
        </w:r>
      </w:ins>
      <w:del w:id="1088" w:author="Maria Myslina" w:date="2019-06-04T16:47:00Z">
        <w:r w:rsidRPr="003B7399" w:rsidDel="00D36E95">
          <w:delText>N</w:delText>
        </w:r>
      </w:del>
      <w:r w:rsidRPr="003B7399">
        <w:t>a. Predictor effect of Model 3.</w:t>
      </w:r>
    </w:p>
    <w:p w14:paraId="2FFC041F" w14:textId="77777777" w:rsidR="00D74124" w:rsidRPr="004A1823" w:rsidRDefault="001732C5" w:rsidP="003B7399">
      <w:pPr>
        <w:ind w:firstLine="0"/>
        <w:jc w:val="center"/>
        <w:rPr>
          <w:rFonts w:cs="Times New Roman"/>
        </w:rPr>
      </w:pPr>
      <w:r w:rsidRPr="004A1823">
        <w:rPr>
          <w:rFonts w:cs="Times New Roman"/>
          <w:noProof/>
        </w:rPr>
        <w:drawing>
          <wp:inline distT="0" distB="0" distL="0" distR="0" wp14:anchorId="15896CA7" wp14:editId="541A07FA">
            <wp:extent cx="3923030" cy="2733675"/>
            <wp:effectExtent l="0" t="0" r="0" b="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png"/>
                    <pic:cNvPicPr>
                      <a:picLocks noChangeAspect="1" noChangeArrowheads="1"/>
                    </pic:cNvPicPr>
                  </pic:nvPicPr>
                  <pic:blipFill>
                    <a:blip r:embed="rId126"/>
                    <a:srcRect l="1261" t="1796"/>
                    <a:stretch>
                      <a:fillRect/>
                    </a:stretch>
                  </pic:blipFill>
                  <pic:spPr bwMode="auto">
                    <a:xfrm>
                      <a:off x="0" y="0"/>
                      <a:ext cx="3923030" cy="2733675"/>
                    </a:xfrm>
                    <a:prstGeom prst="rect">
                      <a:avLst/>
                    </a:prstGeom>
                  </pic:spPr>
                </pic:pic>
              </a:graphicData>
            </a:graphic>
          </wp:inline>
        </w:drawing>
      </w:r>
    </w:p>
    <w:p w14:paraId="7236F81E" w14:textId="5791F0CF" w:rsidR="00D74124" w:rsidRPr="004A1823" w:rsidRDefault="001732C5" w:rsidP="003B7399">
      <w:pPr>
        <w:pStyle w:val="af6"/>
        <w:pPrChange w:id="1089" w:author="Maria Myslina" w:date="2019-06-04T15:09:00Z">
          <w:pPr>
            <w:ind w:firstLine="0"/>
          </w:pPr>
        </w:pPrChange>
      </w:pPr>
      <w:del w:id="1090" w:author="Maria Myslina" w:date="2019-06-04T14:37:00Z">
        <w:r w:rsidRPr="004A1823" w:rsidDel="003B7399">
          <w:delText xml:space="preserve">Plot </w:delText>
        </w:r>
      </w:del>
      <w:ins w:id="1091" w:author="Maria Myslina" w:date="2019-06-04T14:38:00Z">
        <w:r w:rsidR="003B7399">
          <w:t>Plot </w:t>
        </w:r>
      </w:ins>
      <w:ins w:id="1092" w:author="Maria Myslina" w:date="2019-06-04T16:47:00Z">
        <w:r w:rsidR="00D36E95">
          <w:t>12</w:t>
        </w:r>
      </w:ins>
      <w:del w:id="1093" w:author="Maria Myslina" w:date="2019-06-04T16:47:00Z">
        <w:r w:rsidRPr="004A1823" w:rsidDel="00D36E95">
          <w:delText>N</w:delText>
        </w:r>
      </w:del>
      <w:r w:rsidRPr="004A1823">
        <w:t xml:space="preserve">b. </w:t>
      </w:r>
      <w:commentRangeStart w:id="1094"/>
      <w:r w:rsidRPr="004A1823">
        <w:t>Predictor effect of Model 4.</w:t>
      </w:r>
      <w:commentRangeEnd w:id="1094"/>
      <w:r w:rsidRPr="004A1823">
        <w:commentReference w:id="1094"/>
      </w:r>
    </w:p>
    <w:p w14:paraId="41D99574" w14:textId="77777777" w:rsidR="00D74124" w:rsidRPr="004A1823" w:rsidRDefault="001732C5" w:rsidP="003B7399">
      <w:pPr>
        <w:jc w:val="center"/>
        <w:rPr>
          <w:rFonts w:cs="Times New Roman"/>
        </w:rPr>
      </w:pPr>
      <w:r w:rsidRPr="004A1823">
        <w:rPr>
          <w:rFonts w:cs="Times New Roman"/>
          <w:noProof/>
        </w:rPr>
        <w:drawing>
          <wp:inline distT="0" distB="0" distL="0" distR="0" wp14:anchorId="05B0DC56" wp14:editId="6D0192E6">
            <wp:extent cx="3830320" cy="2677795"/>
            <wp:effectExtent l="0" t="0" r="0" b="0"/>
            <wp:docPr id="2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a:picLocks noChangeAspect="1" noChangeArrowheads="1"/>
                    </pic:cNvPicPr>
                  </pic:nvPicPr>
                  <pic:blipFill>
                    <a:blip r:embed="rId127"/>
                    <a:srcRect l="881" t="1254"/>
                    <a:stretch>
                      <a:fillRect/>
                    </a:stretch>
                  </pic:blipFill>
                  <pic:spPr bwMode="auto">
                    <a:xfrm>
                      <a:off x="0" y="0"/>
                      <a:ext cx="3830320" cy="2677795"/>
                    </a:xfrm>
                    <a:prstGeom prst="rect">
                      <a:avLst/>
                    </a:prstGeom>
                  </pic:spPr>
                </pic:pic>
              </a:graphicData>
            </a:graphic>
          </wp:inline>
        </w:drawing>
      </w:r>
    </w:p>
    <w:p w14:paraId="53475509" w14:textId="3D301827" w:rsidR="00D74124" w:rsidRPr="003B7399" w:rsidRDefault="001732C5" w:rsidP="003B7399">
      <w:pPr>
        <w:rPr>
          <w:rFonts w:cs="Times New Roman"/>
          <w:lang w:val="en-US"/>
        </w:rPr>
      </w:pPr>
      <w:r w:rsidRPr="004A1823">
        <w:rPr>
          <w:rFonts w:cs="Times New Roman"/>
          <w:lang w:val="en-US"/>
        </w:rPr>
        <w:lastRenderedPageBreak/>
        <w:t>The light-blue area represents the pointwise confidence band for the predicted values. The bands are calculated ‘based on standard errors computed from the covariance matrix of the fitted regression coef</w:t>
      </w:r>
      <w:r w:rsidR="00116962" w:rsidRPr="003B7399">
        <w:rPr>
          <w:rFonts w:cs="Times New Roman"/>
          <w:lang w:val="en-US"/>
        </w:rPr>
        <w:t>fic</w:t>
      </w:r>
      <w:r w:rsidRPr="003B7399">
        <w:rPr>
          <w:rFonts w:cs="Times New Roman"/>
          <w:lang w:val="en-US"/>
        </w:rPr>
        <w:t xml:space="preserve">ients’ </w:t>
      </w:r>
      <w:hyperlink r:id="rId128">
        <w:r w:rsidRPr="004A1823">
          <w:rPr>
            <w:rStyle w:val="ListLabel83"/>
            <w:rFonts w:cs="Times New Roman"/>
            <w:lang w:val="en-US"/>
          </w:rPr>
          <w:t>(John Fox &amp; Weisberg, 2018, p. 4)</w:t>
        </w:r>
      </w:hyperlink>
      <w:r w:rsidRPr="004A1823">
        <w:rPr>
          <w:rFonts w:cs="Times New Roman"/>
          <w:lang w:val="en-US"/>
        </w:rPr>
        <w:t xml:space="preserve">. It can be seen, that with the increase of utterances’ length, the speech rate starts to increase less and less </w:t>
      </w:r>
      <w:r w:rsidR="00A01166" w:rsidRPr="004A1823">
        <w:rPr>
          <w:rFonts w:cs="Times New Roman"/>
          <w:lang w:val="en-US"/>
        </w:rPr>
        <w:t>dramatically</w:t>
      </w:r>
      <w:r w:rsidRPr="004A1823">
        <w:rPr>
          <w:rFonts w:cs="Times New Roman"/>
          <w:lang w:val="en-US"/>
        </w:rPr>
        <w:t>.</w:t>
      </w:r>
    </w:p>
    <w:p w14:paraId="72962890" w14:textId="7852C606" w:rsidR="00D74124" w:rsidRPr="003B7399" w:rsidRDefault="001732C5" w:rsidP="003B7399">
      <w:pPr>
        <w:rPr>
          <w:rFonts w:cs="Times New Roman"/>
          <w:lang w:val="en-US"/>
        </w:rPr>
      </w:pPr>
      <w:r w:rsidRPr="003B7399">
        <w:rPr>
          <w:rFonts w:cs="Times New Roman"/>
          <w:lang w:val="en-US"/>
        </w:rPr>
        <w:t xml:space="preserve">This phenomenon shows agreement with Yuan et al. </w:t>
      </w:r>
      <w:hyperlink r:id="rId129">
        <w:r w:rsidRPr="004A1823">
          <w:rPr>
            <w:rStyle w:val="ListLabel83"/>
            <w:rFonts w:cs="Times New Roman"/>
            <w:lang w:val="en-US"/>
          </w:rPr>
          <w:t>(2006)</w:t>
        </w:r>
      </w:hyperlink>
      <w:r w:rsidRPr="004A1823">
        <w:rPr>
          <w:rFonts w:cs="Times New Roman"/>
          <w:lang w:val="en-US"/>
        </w:rPr>
        <w:t xml:space="preserve"> results, who studied the dependency between the position of a word in a sentence and its duration. The results of their experiment </w:t>
      </w:r>
      <w:r w:rsidR="00116962" w:rsidRPr="004A1823">
        <w:rPr>
          <w:rFonts w:cs="Times New Roman"/>
          <w:lang w:val="en-US"/>
        </w:rPr>
        <w:t>are</w:t>
      </w:r>
      <w:r w:rsidR="00116962" w:rsidRPr="003B7399">
        <w:rPr>
          <w:rFonts w:cs="Times New Roman"/>
          <w:lang w:val="en-US"/>
        </w:rPr>
        <w:t xml:space="preserve"> </w:t>
      </w:r>
      <w:r w:rsidR="00124DEF" w:rsidRPr="003B7399">
        <w:rPr>
          <w:rFonts w:cs="Times New Roman"/>
          <w:lang w:val="en-US"/>
        </w:rPr>
        <w:t xml:space="preserve">presented </w:t>
      </w:r>
      <w:r w:rsidRPr="003B7399">
        <w:rPr>
          <w:rFonts w:cs="Times New Roman"/>
          <w:lang w:val="en-US"/>
        </w:rPr>
        <w:t xml:space="preserve">in </w:t>
      </w:r>
      <w:del w:id="1095" w:author="Maria Myslina" w:date="2019-06-04T16:59:00Z">
        <w:r w:rsidRPr="003B7399" w:rsidDel="009D2D5C">
          <w:rPr>
            <w:rFonts w:cs="Times New Roman"/>
            <w:lang w:val="en-US"/>
          </w:rPr>
          <w:delText xml:space="preserve">the </w:delText>
        </w:r>
      </w:del>
      <w:del w:id="1096" w:author="Maria Myslina" w:date="2019-06-04T14:37:00Z">
        <w:r w:rsidRPr="003B7399" w:rsidDel="003B7399">
          <w:rPr>
            <w:rFonts w:cs="Times New Roman"/>
            <w:lang w:val="en-US"/>
          </w:rPr>
          <w:delText xml:space="preserve">Plot </w:delText>
        </w:r>
      </w:del>
      <w:ins w:id="1097" w:author="Maria Myslina" w:date="2019-06-04T14:38:00Z">
        <w:r w:rsidR="003B7399">
          <w:rPr>
            <w:rFonts w:cs="Times New Roman"/>
            <w:lang w:val="en-US"/>
          </w:rPr>
          <w:t>Plot </w:t>
        </w:r>
      </w:ins>
      <w:del w:id="1098" w:author="Maria Myslina" w:date="2019-06-04T16:47:00Z">
        <w:r w:rsidRPr="003B7399" w:rsidDel="00D36E95">
          <w:rPr>
            <w:rFonts w:cs="Times New Roman"/>
            <w:lang w:val="en-US"/>
          </w:rPr>
          <w:delText>N</w:delText>
        </w:r>
      </w:del>
      <w:ins w:id="1099" w:author="Maria Myslina" w:date="2019-06-04T16:47:00Z">
        <w:r w:rsidR="00D36E95">
          <w:rPr>
            <w:rFonts w:cs="Times New Roman"/>
            <w:lang w:val="en-US"/>
          </w:rPr>
          <w:t>13</w:t>
        </w:r>
      </w:ins>
      <w:r w:rsidRPr="003B7399">
        <w:rPr>
          <w:rFonts w:cs="Times New Roman"/>
          <w:lang w:val="en-US"/>
        </w:rPr>
        <w:t xml:space="preserve">. Indeed, if in long utterances the words placed in the middle have almost the same articulation rate and, then each additional word contributes less to the change in the speech rate of an utterance. The Plots </w:t>
      </w:r>
      <w:del w:id="1100" w:author="Maria Myslina" w:date="2019-06-04T16:47:00Z">
        <w:r w:rsidRPr="003B7399" w:rsidDel="00D36E95">
          <w:rPr>
            <w:rFonts w:cs="Times New Roman"/>
            <w:lang w:val="en-US"/>
          </w:rPr>
          <w:delText>N</w:delText>
        </w:r>
      </w:del>
      <w:ins w:id="1101" w:author="Maria Myslina" w:date="2019-06-04T16:47:00Z">
        <w:r w:rsidR="00D36E95">
          <w:rPr>
            <w:rFonts w:cs="Times New Roman"/>
            <w:lang w:val="en-US"/>
          </w:rPr>
          <w:t>12</w:t>
        </w:r>
      </w:ins>
      <w:r w:rsidRPr="003B7399">
        <w:rPr>
          <w:rFonts w:cs="Times New Roman"/>
          <w:lang w:val="en-US"/>
        </w:rPr>
        <w:t>a-b show the same tendency.</w:t>
      </w:r>
    </w:p>
    <w:p w14:paraId="059F048B" w14:textId="683D4D05" w:rsidR="00D74124" w:rsidRPr="004A1823" w:rsidRDefault="001732C5" w:rsidP="003B7399">
      <w:pPr>
        <w:pStyle w:val="af6"/>
        <w:pPrChange w:id="1102" w:author="Maria Myslina" w:date="2019-06-04T15:10:00Z">
          <w:pPr>
            <w:ind w:firstLine="0"/>
          </w:pPr>
        </w:pPrChange>
      </w:pPr>
      <w:del w:id="1103" w:author="Maria Myslina" w:date="2019-06-04T14:37:00Z">
        <w:r w:rsidRPr="003B7399" w:rsidDel="003B7399">
          <w:delText xml:space="preserve">Plot </w:delText>
        </w:r>
      </w:del>
      <w:ins w:id="1104" w:author="Maria Myslina" w:date="2019-06-04T14:38:00Z">
        <w:r w:rsidR="003B7399">
          <w:t>Plot </w:t>
        </w:r>
      </w:ins>
      <w:del w:id="1105" w:author="Maria Myslina" w:date="2019-06-04T16:47:00Z">
        <w:r w:rsidRPr="003B7399" w:rsidDel="00D36E95">
          <w:delText>N</w:delText>
        </w:r>
      </w:del>
      <w:ins w:id="1106" w:author="Maria Myslina" w:date="2019-06-04T16:47:00Z">
        <w:r w:rsidR="00D36E95">
          <w:t>13</w:t>
        </w:r>
      </w:ins>
      <w:r w:rsidRPr="003B7399">
        <w:t xml:space="preserve">. Mean word duration by its position in a sentence </w:t>
      </w:r>
      <w:r w:rsidRPr="004A1823">
        <w:rPr>
          <w:rStyle w:val="ListLabel84"/>
        </w:rPr>
        <w:fldChar w:fldCharType="begin"/>
      </w:r>
      <w:r w:rsidRPr="003B7399">
        <w:rPr>
          <w:rStyle w:val="ListLabel84"/>
        </w:rPr>
        <w:instrText xml:space="preserve"> HYPERLINK "https://www.zotero.org/google-docs/?nuaDKi" \h </w:instrText>
      </w:r>
      <w:r w:rsidRPr="003B7399">
        <w:rPr>
          <w:rStyle w:val="ListLabel84"/>
        </w:rPr>
        <w:fldChar w:fldCharType="separate"/>
      </w:r>
      <w:r w:rsidRPr="004A1823">
        <w:rPr>
          <w:rStyle w:val="ListLabel84"/>
        </w:rPr>
        <w:t>(Yuan et al., 2006, p. 2)</w:t>
      </w:r>
      <w:r w:rsidRPr="004A1823">
        <w:rPr>
          <w:rStyle w:val="ListLabel84"/>
        </w:rPr>
        <w:fldChar w:fldCharType="end"/>
      </w:r>
      <w:r w:rsidRPr="004A1823">
        <w:t>.</w:t>
      </w:r>
    </w:p>
    <w:p w14:paraId="407DEF16" w14:textId="77777777" w:rsidR="00D74124" w:rsidRPr="004A1823" w:rsidRDefault="001732C5" w:rsidP="003B7399">
      <w:pPr>
        <w:ind w:firstLine="720"/>
        <w:rPr>
          <w:rFonts w:cs="Times New Roman"/>
        </w:rPr>
      </w:pPr>
      <w:r w:rsidRPr="004A1823">
        <w:rPr>
          <w:rFonts w:cs="Times New Roman"/>
          <w:noProof/>
        </w:rPr>
        <w:drawing>
          <wp:inline distT="0" distB="0" distL="0" distR="0" wp14:anchorId="706D8294" wp14:editId="34375FE0">
            <wp:extent cx="3429000" cy="3175635"/>
            <wp:effectExtent l="0" t="0" r="0" b="0"/>
            <wp:docPr id="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pic:cNvPicPr>
                      <a:picLocks noChangeAspect="1" noChangeArrowheads="1"/>
                    </pic:cNvPicPr>
                  </pic:nvPicPr>
                  <pic:blipFill>
                    <a:blip r:embed="rId29"/>
                    <a:srcRect t="7138" r="24924"/>
                    <a:stretch>
                      <a:fillRect/>
                    </a:stretch>
                  </pic:blipFill>
                  <pic:spPr bwMode="auto">
                    <a:xfrm>
                      <a:off x="0" y="0"/>
                      <a:ext cx="3429000" cy="3175635"/>
                    </a:xfrm>
                    <a:prstGeom prst="rect">
                      <a:avLst/>
                    </a:prstGeom>
                  </pic:spPr>
                </pic:pic>
              </a:graphicData>
            </a:graphic>
          </wp:inline>
        </w:drawing>
      </w:r>
    </w:p>
    <w:p w14:paraId="3A49E760" w14:textId="77777777" w:rsidR="00D74124" w:rsidRPr="004A1823" w:rsidRDefault="001732C5" w:rsidP="003B7399">
      <w:pPr>
        <w:pStyle w:val="1"/>
      </w:pPr>
      <w:bookmarkStart w:id="1107" w:name="_g23aboxgesfh"/>
      <w:bookmarkEnd w:id="1107"/>
      <w:r w:rsidRPr="004A1823">
        <w:br w:type="page"/>
      </w:r>
    </w:p>
    <w:p w14:paraId="403E132F" w14:textId="1B861863" w:rsidR="00D74124" w:rsidRPr="003B7399" w:rsidRDefault="001732C5" w:rsidP="003B7399">
      <w:pPr>
        <w:pStyle w:val="1"/>
        <w:rPr>
          <w:lang w:val="en-US"/>
        </w:rPr>
      </w:pPr>
      <w:bookmarkStart w:id="1108" w:name="_3ct69uc67iwk"/>
      <w:bookmarkStart w:id="1109" w:name="_Toc10559775"/>
      <w:bookmarkEnd w:id="1108"/>
      <w:r w:rsidRPr="003B7399">
        <w:rPr>
          <w:lang w:val="en-US"/>
        </w:rPr>
        <w:lastRenderedPageBreak/>
        <w:t xml:space="preserve">5. Discussion and </w:t>
      </w:r>
      <w:ins w:id="1110" w:author="Maria Myslina" w:date="2019-06-04T16:55:00Z">
        <w:r w:rsidR="009D2D5C">
          <w:rPr>
            <w:lang w:val="en-US"/>
          </w:rPr>
          <w:t>c</w:t>
        </w:r>
      </w:ins>
      <w:del w:id="1111" w:author="Maria Myslina" w:date="2019-06-04T16:55:00Z">
        <w:r w:rsidRPr="003B7399" w:rsidDel="009D2D5C">
          <w:delText>С</w:delText>
        </w:r>
      </w:del>
      <w:r w:rsidRPr="003B7399">
        <w:rPr>
          <w:lang w:val="en-US"/>
        </w:rPr>
        <w:t>onclusions</w:t>
      </w:r>
      <w:bookmarkEnd w:id="1109"/>
    </w:p>
    <w:p w14:paraId="2872CC97" w14:textId="485898C7" w:rsidR="00D74124" w:rsidRPr="003B7399" w:rsidRDefault="001732C5" w:rsidP="003B7399">
      <w:pPr>
        <w:pStyle w:val="2"/>
        <w:rPr>
          <w:lang w:val="en-US"/>
        </w:rPr>
      </w:pPr>
      <w:bookmarkStart w:id="1112" w:name="_px9iepgd3990"/>
      <w:bookmarkStart w:id="1113" w:name="_Toc10559776"/>
      <w:bookmarkEnd w:id="1112"/>
      <w:r w:rsidRPr="003B7399">
        <w:rPr>
          <w:lang w:val="en-US"/>
        </w:rPr>
        <w:t xml:space="preserve">5.1. </w:t>
      </w:r>
      <w:r w:rsidR="00116962" w:rsidRPr="003B7399">
        <w:rPr>
          <w:lang w:val="en-US"/>
        </w:rPr>
        <w:t>Overview</w:t>
      </w:r>
      <w:bookmarkEnd w:id="1113"/>
    </w:p>
    <w:p w14:paraId="571F8084" w14:textId="0E20D714" w:rsidR="00D74124" w:rsidRPr="003B7399" w:rsidRDefault="001732C5" w:rsidP="003B7399">
      <w:pPr>
        <w:rPr>
          <w:rFonts w:cs="Times New Roman"/>
          <w:lang w:val="en-US"/>
        </w:rPr>
      </w:pPr>
      <w:r w:rsidRPr="003B7399">
        <w:rPr>
          <w:rFonts w:cs="Times New Roman"/>
          <w:lang w:val="en-US"/>
        </w:rPr>
        <w:t xml:space="preserve">The goal of this work was to assess the degree of influence of language as a parameter on a </w:t>
      </w:r>
      <w:r w:rsidR="0047302F" w:rsidRPr="003B7399">
        <w:rPr>
          <w:rFonts w:cs="Times New Roman"/>
          <w:lang w:val="en-US"/>
        </w:rPr>
        <w:t>speaker’s</w:t>
      </w:r>
      <w:r w:rsidRPr="003B7399">
        <w:rPr>
          <w:rFonts w:cs="Times New Roman"/>
          <w:lang w:val="en-US"/>
        </w:rPr>
        <w:t xml:space="preserve"> speech rate and, as a result, to answer the question: does it make any </w:t>
      </w:r>
      <w:r w:rsidR="00116962" w:rsidRPr="003B7399">
        <w:rPr>
          <w:rFonts w:cs="Times New Roman"/>
          <w:lang w:val="en-US"/>
        </w:rPr>
        <w:t xml:space="preserve">sense </w:t>
      </w:r>
      <w:r w:rsidRPr="003B7399">
        <w:rPr>
          <w:rFonts w:cs="Times New Roman"/>
          <w:lang w:val="en-US"/>
        </w:rPr>
        <w:t>to calculate a language speech rate as an average number and to compare languages on this parameter.</w:t>
      </w:r>
    </w:p>
    <w:p w14:paraId="6E92229D" w14:textId="33B15E71" w:rsidR="00D74124" w:rsidRPr="003B7399" w:rsidRDefault="001732C5" w:rsidP="003B7399">
      <w:pPr>
        <w:rPr>
          <w:rFonts w:cs="Times New Roman"/>
          <w:lang w:val="en-US"/>
        </w:rPr>
      </w:pPr>
      <w:r w:rsidRPr="003B7399">
        <w:rPr>
          <w:rFonts w:cs="Times New Roman"/>
          <w:lang w:val="en-US"/>
        </w:rPr>
        <w:t xml:space="preserve">To achieve this goal, I used the data from six corpora of the </w:t>
      </w:r>
      <w:r w:rsidR="00116962" w:rsidRPr="003B7399">
        <w:rPr>
          <w:rFonts w:cs="Times New Roman"/>
          <w:lang w:val="en-US"/>
        </w:rPr>
        <w:t xml:space="preserve">languages </w:t>
      </w:r>
      <w:r w:rsidRPr="003B7399">
        <w:rPr>
          <w:rFonts w:cs="Times New Roman"/>
          <w:lang w:val="en-US"/>
        </w:rPr>
        <w:t xml:space="preserve">of Russia: </w:t>
      </w:r>
      <w:r w:rsidRPr="003B7399">
        <w:rPr>
          <w:rFonts w:cs="Times New Roman"/>
          <w:b/>
          <w:lang w:val="en-US"/>
        </w:rPr>
        <w:t xml:space="preserve">Russian </w:t>
      </w:r>
      <w:r w:rsidRPr="003B7399">
        <w:rPr>
          <w:rFonts w:cs="Times New Roman"/>
          <w:lang w:val="en-US"/>
        </w:rPr>
        <w:t xml:space="preserve">(Corpus of Rogovatka dialect (Ter-Avanesova et al., 2018), Ustja River Basin Corpus (Daniel, Dobrushina, &amp; von Waldenfels, 2018)), </w:t>
      </w:r>
      <w:r w:rsidRPr="003B7399">
        <w:rPr>
          <w:rFonts w:cs="Times New Roman"/>
          <w:b/>
          <w:lang w:val="en-US"/>
        </w:rPr>
        <w:t xml:space="preserve">Azeri </w:t>
      </w:r>
      <w:r w:rsidRPr="003B7399">
        <w:rPr>
          <w:rFonts w:cs="Times New Roman"/>
          <w:lang w:val="en-US"/>
        </w:rPr>
        <w:t xml:space="preserve">(Corpus of Qakh Dialect of the Azeri Language </w:t>
      </w:r>
      <w:hyperlink r:id="rId130">
        <w:r w:rsidRPr="004A1823">
          <w:rPr>
            <w:rStyle w:val="ListLabel84"/>
            <w:rFonts w:cs="Times New Roman"/>
            <w:lang w:val="en-US"/>
          </w:rPr>
          <w:t>(Linguistic Convergence Laboratory, n.d.)</w:t>
        </w:r>
      </w:hyperlink>
      <w:r w:rsidRPr="004A1823">
        <w:rPr>
          <w:rFonts w:cs="Times New Roman"/>
          <w:lang w:val="en-US"/>
        </w:rPr>
        <w:t xml:space="preserve">), </w:t>
      </w:r>
      <w:r w:rsidRPr="004A1823">
        <w:rPr>
          <w:rFonts w:cs="Times New Roman"/>
          <w:b/>
          <w:lang w:val="en-US"/>
        </w:rPr>
        <w:t xml:space="preserve">Bashkir </w:t>
      </w:r>
      <w:r w:rsidRPr="004A1823">
        <w:rPr>
          <w:rFonts w:cs="Times New Roman"/>
          <w:lang w:val="en-US"/>
        </w:rPr>
        <w:t xml:space="preserve">(Spoken corpora of the Bashkir language (Ovsyannikova, Say, Aplonova, Smetina, &amp; Sokur, 2017)), </w:t>
      </w:r>
      <w:r w:rsidRPr="003B7399">
        <w:rPr>
          <w:rFonts w:cs="Times New Roman"/>
          <w:b/>
          <w:lang w:val="en-US"/>
        </w:rPr>
        <w:t xml:space="preserve">Beserman </w:t>
      </w:r>
      <w:hyperlink r:id="rId131">
        <w:r w:rsidRPr="004A1823">
          <w:rPr>
            <w:rStyle w:val="ListLabel84"/>
            <w:rFonts w:cs="Times New Roman"/>
            <w:lang w:val="en-US"/>
          </w:rPr>
          <w:t>(‘The Spoken Corpus of the Beserman Language’, 2018)</w:t>
        </w:r>
      </w:hyperlink>
      <w:r w:rsidRPr="004A1823">
        <w:rPr>
          <w:rFonts w:cs="Times New Roman"/>
          <w:lang w:val="en-US"/>
        </w:rPr>
        <w:t xml:space="preserve">, and </w:t>
      </w:r>
      <w:r w:rsidRPr="004A1823">
        <w:rPr>
          <w:rFonts w:cs="Times New Roman"/>
          <w:b/>
          <w:lang w:val="en-US"/>
        </w:rPr>
        <w:t xml:space="preserve">Chukchi </w:t>
      </w:r>
      <w:hyperlink r:id="rId132">
        <w:r w:rsidRPr="004A1823">
          <w:rPr>
            <w:rStyle w:val="ListLabel84"/>
            <w:rFonts w:cs="Times New Roman"/>
            <w:lang w:val="en-US"/>
          </w:rPr>
          <w:t>(‘The Multimedia Corpus of the Chukchi Language’, 2018)</w:t>
        </w:r>
      </w:hyperlink>
      <w:r w:rsidRPr="004A1823">
        <w:rPr>
          <w:rFonts w:cs="Times New Roman"/>
          <w:lang w:val="en-US"/>
        </w:rPr>
        <w:t>. With this data, I have designed several statistical Multilevel Mixed-Effects Models, representing differen</w:t>
      </w:r>
      <w:r w:rsidR="00116962" w:rsidRPr="003B7399">
        <w:rPr>
          <w:rFonts w:cs="Times New Roman"/>
          <w:lang w:val="en-US"/>
        </w:rPr>
        <w:t>t</w:t>
      </w:r>
      <w:r w:rsidRPr="003B7399">
        <w:rPr>
          <w:rFonts w:cs="Times New Roman"/>
          <w:lang w:val="en-US"/>
        </w:rPr>
        <w:t xml:space="preserve"> assumptions regarding the </w:t>
      </w:r>
      <w:r w:rsidR="00116962" w:rsidRPr="003B7399">
        <w:rPr>
          <w:rFonts w:cs="Times New Roman"/>
          <w:lang w:val="en-US"/>
        </w:rPr>
        <w:t xml:space="preserve">structure </w:t>
      </w:r>
      <w:r w:rsidRPr="003B7399">
        <w:rPr>
          <w:rFonts w:cs="Times New Roman"/>
          <w:lang w:val="en-US"/>
        </w:rPr>
        <w:t xml:space="preserve">of the data and </w:t>
      </w:r>
      <w:r w:rsidR="00116962" w:rsidRPr="003B7399">
        <w:rPr>
          <w:rFonts w:cs="Times New Roman"/>
          <w:lang w:val="en-US"/>
        </w:rPr>
        <w:t xml:space="preserve">the </w:t>
      </w:r>
      <w:r w:rsidRPr="003B7399">
        <w:rPr>
          <w:rFonts w:cs="Times New Roman"/>
          <w:lang w:val="en-US"/>
        </w:rPr>
        <w:t xml:space="preserve">importance of factors. The Multilevel Mixed-Effects Models were used because of the lack </w:t>
      </w:r>
      <w:r w:rsidR="00116962" w:rsidRPr="003B7399">
        <w:rPr>
          <w:rFonts w:cs="Times New Roman"/>
          <w:lang w:val="en-US"/>
        </w:rPr>
        <w:t xml:space="preserve">of </w:t>
      </w:r>
      <w:r w:rsidRPr="003B7399">
        <w:rPr>
          <w:rFonts w:cs="Times New Roman"/>
          <w:lang w:val="en-US"/>
        </w:rPr>
        <w:t>independence between observations, as one observation in the sample equals to one utterance and there are multiple observation</w:t>
      </w:r>
      <w:ins w:id="1114" w:author="Maria Myslina" w:date="2019-06-04T17:26:00Z">
        <w:r w:rsidR="00AB24FA">
          <w:rPr>
            <w:rFonts w:cs="Times New Roman"/>
            <w:lang w:val="en-US"/>
          </w:rPr>
          <w:t>s</w:t>
        </w:r>
      </w:ins>
      <w:r w:rsidRPr="003B7399">
        <w:rPr>
          <w:rFonts w:cs="Times New Roman"/>
          <w:lang w:val="en-US"/>
        </w:rPr>
        <w:t xml:space="preserve"> from one speaker</w:t>
      </w:r>
      <w:del w:id="1115" w:author="Maria Myslina" w:date="2019-06-04T17:10:00Z">
        <w:r w:rsidRPr="003B7399" w:rsidDel="00312857">
          <w:rPr>
            <w:rFonts w:cs="Times New Roman"/>
            <w:lang w:val="en-US"/>
          </w:rPr>
          <w:delText>,</w:delText>
        </w:r>
      </w:del>
      <w:ins w:id="1116" w:author="Maria Myslina" w:date="2019-06-04T17:10:00Z">
        <w:r w:rsidR="00312857">
          <w:rPr>
            <w:rFonts w:cs="Times New Roman"/>
            <w:lang w:val="en-US"/>
          </w:rPr>
          <w:t>.</w:t>
        </w:r>
      </w:ins>
      <w:r w:rsidRPr="003B7399">
        <w:rPr>
          <w:rFonts w:cs="Times New Roman"/>
          <w:lang w:val="en-US"/>
        </w:rPr>
        <w:t xml:space="preserve"> </w:t>
      </w:r>
      <w:del w:id="1117" w:author="Maria Myslina" w:date="2019-06-04T17:10:00Z">
        <w:r w:rsidRPr="003B7399" w:rsidDel="00312857">
          <w:rPr>
            <w:rFonts w:cs="Times New Roman"/>
            <w:lang w:val="en-US"/>
          </w:rPr>
          <w:delText>and t</w:delText>
        </w:r>
      </w:del>
      <w:ins w:id="1118" w:author="Maria Myslina" w:date="2019-06-04T17:10:00Z">
        <w:r w:rsidR="00312857">
          <w:rPr>
            <w:rFonts w:cs="Times New Roman"/>
            <w:lang w:val="en-US"/>
          </w:rPr>
          <w:t>T</w:t>
        </w:r>
      </w:ins>
      <w:r w:rsidRPr="003B7399">
        <w:rPr>
          <w:rFonts w:cs="Times New Roman"/>
          <w:lang w:val="en-US"/>
        </w:rPr>
        <w:t xml:space="preserve">he independence of observations in one of the fundamental assumptions of the regression analysis </w:t>
      </w:r>
      <w:hyperlink r:id="rId133">
        <w:r w:rsidRPr="004A1823">
          <w:rPr>
            <w:rStyle w:val="ListLabel84"/>
            <w:rFonts w:cs="Times New Roman"/>
            <w:lang w:val="en-US"/>
          </w:rPr>
          <w:t>(Draper &amp; Smith, 1998, p. 61)</w:t>
        </w:r>
      </w:hyperlink>
      <w:r w:rsidRPr="004A1823">
        <w:rPr>
          <w:rFonts w:cs="Times New Roman"/>
          <w:lang w:val="en-US"/>
        </w:rPr>
        <w:t xml:space="preserve">. The Multilevel Mixed-Effects </w:t>
      </w:r>
      <w:bookmarkStart w:id="1119" w:name="_GoBack"/>
      <w:bookmarkEnd w:id="1119"/>
      <w:r w:rsidRPr="004A1823">
        <w:rPr>
          <w:rFonts w:cs="Times New Roman"/>
          <w:lang w:val="en-US"/>
        </w:rPr>
        <w:t>Models</w:t>
      </w:r>
      <w:r w:rsidR="00116962" w:rsidRPr="004A1823">
        <w:rPr>
          <w:rFonts w:cs="Times New Roman"/>
          <w:lang w:val="en-US"/>
        </w:rPr>
        <w:t xml:space="preserve"> </w:t>
      </w:r>
      <w:r w:rsidRPr="004A1823">
        <w:rPr>
          <w:rFonts w:cs="Times New Roman"/>
          <w:lang w:val="en-US"/>
        </w:rPr>
        <w:t>al</w:t>
      </w:r>
      <w:r w:rsidR="00116962" w:rsidRPr="003B7399">
        <w:rPr>
          <w:rFonts w:cs="Times New Roman"/>
          <w:lang w:val="en-US"/>
        </w:rPr>
        <w:t>l</w:t>
      </w:r>
      <w:r w:rsidRPr="003B7399">
        <w:rPr>
          <w:rFonts w:cs="Times New Roman"/>
          <w:lang w:val="en-US"/>
        </w:rPr>
        <w:t xml:space="preserve">ow </w:t>
      </w:r>
      <w:r w:rsidR="00124DEF" w:rsidRPr="003B7399">
        <w:rPr>
          <w:rFonts w:cs="Times New Roman"/>
          <w:lang w:val="en-US"/>
        </w:rPr>
        <w:t>using</w:t>
      </w:r>
      <w:r w:rsidRPr="003B7399">
        <w:rPr>
          <w:rFonts w:cs="Times New Roman"/>
          <w:lang w:val="en-US"/>
        </w:rPr>
        <w:t xml:space="preserve"> regression analysis in a situation of independence violation.</w:t>
      </w:r>
    </w:p>
    <w:p w14:paraId="7746D8FE" w14:textId="3574CC5A" w:rsidR="00D74124" w:rsidRPr="003B7399" w:rsidRDefault="001732C5" w:rsidP="003B7399">
      <w:pPr>
        <w:rPr>
          <w:rFonts w:cs="Times New Roman"/>
          <w:lang w:val="en-US"/>
        </w:rPr>
      </w:pPr>
      <w:r w:rsidRPr="003B7399">
        <w:rPr>
          <w:rFonts w:cs="Times New Roman"/>
          <w:lang w:val="en-US"/>
        </w:rPr>
        <w:t xml:space="preserve">There were six models, grouped in pairs. Each pair had </w:t>
      </w:r>
      <w:r w:rsidR="00116962" w:rsidRPr="003B7399">
        <w:rPr>
          <w:rFonts w:cs="Times New Roman"/>
          <w:lang w:val="en-US"/>
        </w:rPr>
        <w:t xml:space="preserve">a </w:t>
      </w:r>
      <w:r w:rsidRPr="003B7399">
        <w:rPr>
          <w:rFonts w:cs="Times New Roman"/>
          <w:lang w:val="en-US"/>
        </w:rPr>
        <w:t>different combination of population-level and group-level factors. Within a pair, models differed only by the parameter of presence/absence of language group-level factor. Each model was implemented both in frequentist and Bayesian statistical paradigms.</w:t>
      </w:r>
      <w:r w:rsidR="00116962" w:rsidRPr="003B7399">
        <w:rPr>
          <w:rFonts w:cs="Times New Roman"/>
          <w:lang w:val="en-US"/>
        </w:rPr>
        <w:t xml:space="preserve"> </w:t>
      </w:r>
      <w:r w:rsidRPr="003B7399">
        <w:rPr>
          <w:rFonts w:cs="Times New Roman"/>
          <w:lang w:val="en-US"/>
        </w:rPr>
        <w:t>In accordance with the hypothesis, it was expected, that models without language group-level factor will describe the data at least no</w:t>
      </w:r>
      <w:r w:rsidR="00116962" w:rsidRPr="003B7399">
        <w:rPr>
          <w:rFonts w:cs="Times New Roman"/>
          <w:lang w:val="en-US"/>
        </w:rPr>
        <w:t>t</w:t>
      </w:r>
      <w:r w:rsidRPr="003B7399">
        <w:rPr>
          <w:rFonts w:cs="Times New Roman"/>
          <w:lang w:val="en-US"/>
        </w:rPr>
        <w:t xml:space="preserve"> worse than models with this factor. The models were compared using ANOVA (for frequentist models) and Bayes factor (for Bayesian models).</w:t>
      </w:r>
    </w:p>
    <w:p w14:paraId="73FF8121" w14:textId="77777777" w:rsidR="00D74124" w:rsidRPr="003B7399" w:rsidRDefault="001732C5" w:rsidP="003B7399">
      <w:pPr>
        <w:pStyle w:val="2"/>
        <w:rPr>
          <w:lang w:val="en-US"/>
        </w:rPr>
      </w:pPr>
      <w:bookmarkStart w:id="1120" w:name="_mord9ne7vu61"/>
      <w:bookmarkStart w:id="1121" w:name="_Toc10559777"/>
      <w:bookmarkEnd w:id="1120"/>
      <w:r w:rsidRPr="003B7399">
        <w:rPr>
          <w:lang w:val="en-US"/>
        </w:rPr>
        <w:t>5.2. Discussion</w:t>
      </w:r>
      <w:bookmarkEnd w:id="1121"/>
    </w:p>
    <w:p w14:paraId="2C09CEBE" w14:textId="5E98AE8D" w:rsidR="00D74124" w:rsidRPr="003B7399" w:rsidRDefault="001732C5" w:rsidP="003B7399">
      <w:pPr>
        <w:rPr>
          <w:rFonts w:cs="Times New Roman"/>
          <w:lang w:val="en-US"/>
        </w:rPr>
      </w:pPr>
      <w:r w:rsidRPr="003B7399">
        <w:rPr>
          <w:rFonts w:cs="Times New Roman"/>
          <w:lang w:val="en-US"/>
        </w:rPr>
        <w:t xml:space="preserve">The results of the statistical analysis are presented in the </w:t>
      </w:r>
      <w:hyperlink w:anchor="_hfkvx6vuxvq3">
        <w:r w:rsidRPr="004A1823">
          <w:rPr>
            <w:rStyle w:val="ListLabel85"/>
            <w:rFonts w:cs="Times New Roman"/>
            <w:lang w:val="en-US"/>
          </w:rPr>
          <w:t>Results section</w:t>
        </w:r>
      </w:hyperlink>
      <w:r w:rsidRPr="004A1823">
        <w:rPr>
          <w:rFonts w:cs="Times New Roman"/>
          <w:lang w:val="en-US"/>
        </w:rPr>
        <w:t xml:space="preserve">. </w:t>
      </w:r>
      <w:bookmarkStart w:id="1122" w:name="_Hlk10561001"/>
      <w:r w:rsidRPr="004A1823">
        <w:rPr>
          <w:rFonts w:cs="Times New Roman"/>
          <w:lang w:val="en-US"/>
        </w:rPr>
        <w:t xml:space="preserve">The results of the ANOVA </w:t>
      </w:r>
      <w:r w:rsidR="00116962" w:rsidRPr="004A1823">
        <w:rPr>
          <w:rFonts w:cs="Times New Roman"/>
          <w:lang w:val="en-US"/>
        </w:rPr>
        <w:t>comparis</w:t>
      </w:r>
      <w:r w:rsidR="00116962" w:rsidRPr="003B7399">
        <w:rPr>
          <w:rFonts w:cs="Times New Roman"/>
          <w:lang w:val="en-US"/>
        </w:rPr>
        <w:t xml:space="preserve">on </w:t>
      </w:r>
      <w:r w:rsidRPr="003B7399">
        <w:rPr>
          <w:rFonts w:cs="Times New Roman"/>
          <w:lang w:val="en-US"/>
        </w:rPr>
        <w:t xml:space="preserve">of lme4 models do not support the advanced </w:t>
      </w:r>
      <w:r w:rsidRPr="003B7399">
        <w:rPr>
          <w:rFonts w:cs="Times New Roman"/>
          <w:lang w:val="en-US"/>
        </w:rPr>
        <w:lastRenderedPageBreak/>
        <w:t>hypothesis.</w:t>
      </w:r>
      <w:bookmarkEnd w:id="1122"/>
      <w:r w:rsidRPr="003B7399">
        <w:rPr>
          <w:rFonts w:cs="Times New Roman"/>
          <w:lang w:val="en-US"/>
        </w:rPr>
        <w:t xml:space="preserve"> Although in the two pairs of models (Model 1-2 and Model 5-6) there </w:t>
      </w:r>
      <w:r w:rsidR="00116962" w:rsidRPr="003B7399">
        <w:rPr>
          <w:rFonts w:cs="Times New Roman"/>
          <w:lang w:val="en-US"/>
        </w:rPr>
        <w:t xml:space="preserve">was </w:t>
      </w:r>
      <w:r w:rsidRPr="003B7399">
        <w:rPr>
          <w:rFonts w:cs="Times New Roman"/>
          <w:lang w:val="en-US"/>
        </w:rPr>
        <w:t xml:space="preserve">no statistical difference between model with and without language group-level factor, these two pairs of models </w:t>
      </w:r>
      <w:r w:rsidR="00116962" w:rsidRPr="003B7399">
        <w:rPr>
          <w:rFonts w:cs="Times New Roman"/>
          <w:lang w:val="en-US"/>
        </w:rPr>
        <w:t xml:space="preserve">itself </w:t>
      </w:r>
      <w:r w:rsidRPr="003B7399">
        <w:rPr>
          <w:rFonts w:cs="Times New Roman"/>
          <w:lang w:val="en-US"/>
        </w:rPr>
        <w:t xml:space="preserve">were significantly worse in their predictive ability than Models 3-4, which had SYLLABLES (the length of an utterance in syllables) on the position of the population-level factor. In this pair, </w:t>
      </w:r>
      <w:r w:rsidR="00116962" w:rsidRPr="003B7399">
        <w:rPr>
          <w:rFonts w:cs="Times New Roman"/>
          <w:lang w:val="en-US"/>
        </w:rPr>
        <w:t xml:space="preserve">the </w:t>
      </w:r>
      <w:r w:rsidRPr="003B7399">
        <w:rPr>
          <w:rFonts w:cs="Times New Roman"/>
          <w:lang w:val="en-US"/>
        </w:rPr>
        <w:t>model with language group-level effect was better than the model without this effect at the level of statistical significance (p-value &lt; 0.001). That is, the best of the six models is the one that does have language group-level factor.</w:t>
      </w:r>
    </w:p>
    <w:p w14:paraId="0F4D1D54" w14:textId="1543F1DA" w:rsidR="00D74124" w:rsidRPr="003B7399" w:rsidRDefault="001732C5" w:rsidP="003B7399">
      <w:pPr>
        <w:rPr>
          <w:rFonts w:cs="Times New Roman"/>
          <w:lang w:val="en-US"/>
        </w:rPr>
      </w:pPr>
      <w:r w:rsidRPr="003B7399">
        <w:rPr>
          <w:rFonts w:cs="Times New Roman"/>
          <w:lang w:val="en-US"/>
        </w:rPr>
        <w:t>From the statistical point of view, the fact that models with SYLLABLES population-level factors (Models 3-4) are significantly better describe the data than the intercep</w:t>
      </w:r>
      <w:r w:rsidR="00116962" w:rsidRPr="003B7399">
        <w:rPr>
          <w:rFonts w:cs="Times New Roman"/>
          <w:lang w:val="en-US"/>
        </w:rPr>
        <w:t>t</w:t>
      </w:r>
      <w:r w:rsidRPr="003B7399">
        <w:rPr>
          <w:rFonts w:cs="Times New Roman"/>
          <w:lang w:val="en-US"/>
        </w:rPr>
        <w:t xml:space="preserve">-only models with the same structure of the group-level factors (Models 5-6) also provides the evidence, that the length of an utterance is a factor, that </w:t>
      </w:r>
      <w:r w:rsidR="00116962" w:rsidRPr="003B7399">
        <w:rPr>
          <w:rFonts w:cs="Times New Roman"/>
          <w:lang w:val="en-US"/>
        </w:rPr>
        <w:t xml:space="preserve">significantly </w:t>
      </w:r>
      <w:r w:rsidRPr="003B7399">
        <w:rPr>
          <w:rFonts w:cs="Times New Roman"/>
          <w:lang w:val="en-US"/>
        </w:rPr>
        <w:t xml:space="preserve">affects the speech rate. </w:t>
      </w:r>
      <w:bookmarkStart w:id="1123" w:name="_Hlk10561067"/>
      <w:r w:rsidRPr="003B7399">
        <w:rPr>
          <w:rFonts w:cs="Times New Roman"/>
          <w:lang w:val="en-US"/>
        </w:rPr>
        <w:t xml:space="preserve">On the other hand, the value of </w:t>
      </w:r>
      <w:r w:rsidR="00116962" w:rsidRPr="003B7399">
        <w:rPr>
          <w:rFonts w:cs="Times New Roman"/>
          <w:lang w:val="en-US"/>
        </w:rPr>
        <w:t xml:space="preserve">the </w:t>
      </w:r>
      <w:r w:rsidRPr="003B7399">
        <w:rPr>
          <w:rFonts w:cs="Times New Roman"/>
          <w:lang w:val="en-US"/>
        </w:rPr>
        <w:t xml:space="preserve">estimate, provided for the </w:t>
      </w:r>
      <w:bookmarkEnd w:id="1123"/>
      <w:r w:rsidRPr="003B7399">
        <w:rPr>
          <w:rFonts w:cs="Times New Roman"/>
          <w:lang w:val="en-US"/>
        </w:rPr>
        <w:t xml:space="preserve">SYLLABLES factor by the Models 3-4 is 0.86 and 0.87 for lme4 Models 3 and 4 accordingly, and 0.87 </w:t>
      </w:r>
      <w:r w:rsidR="00116962" w:rsidRPr="003B7399">
        <w:rPr>
          <w:rFonts w:cs="Times New Roman"/>
          <w:lang w:val="en-US"/>
        </w:rPr>
        <w:t xml:space="preserve">for </w:t>
      </w:r>
      <w:r w:rsidRPr="003B7399">
        <w:rPr>
          <w:rFonts w:cs="Times New Roman"/>
          <w:lang w:val="en-US"/>
        </w:rPr>
        <w:t>the brms Model 4, which is a highly consistent result. Here it is necessary to remember, that SYLLABLES factor was logarithmica</w:t>
      </w:r>
      <w:r w:rsidR="00116962" w:rsidRPr="003B7399">
        <w:rPr>
          <w:rFonts w:cs="Times New Roman"/>
          <w:lang w:val="en-US"/>
        </w:rPr>
        <w:t>l</w:t>
      </w:r>
      <w:r w:rsidRPr="003B7399">
        <w:rPr>
          <w:rFonts w:cs="Times New Roman"/>
          <w:lang w:val="en-US"/>
        </w:rPr>
        <w:t>ly transformed to gain the linear depen</w:t>
      </w:r>
      <w:r w:rsidR="00116962" w:rsidRPr="003B7399">
        <w:rPr>
          <w:rFonts w:cs="Times New Roman"/>
          <w:lang w:val="en-US"/>
        </w:rPr>
        <w:t>d</w:t>
      </w:r>
      <w:r w:rsidRPr="003B7399">
        <w:rPr>
          <w:rFonts w:cs="Times New Roman"/>
          <w:lang w:val="en-US"/>
        </w:rPr>
        <w:t xml:space="preserve">ency between the speech rate and the length of an utterance (for more details, see </w:t>
      </w:r>
      <w:hyperlink w:anchor="_lo66ohkpvpf1">
        <w:r w:rsidRPr="004A1823">
          <w:rPr>
            <w:rStyle w:val="ListLabel85"/>
            <w:rFonts w:cs="Times New Roman"/>
            <w:lang w:val="en-US"/>
          </w:rPr>
          <w:t>the Materials chapter</w:t>
        </w:r>
      </w:hyperlink>
      <w:r w:rsidRPr="004A1823">
        <w:rPr>
          <w:rFonts w:cs="Times New Roman"/>
          <w:lang w:val="en-US"/>
        </w:rPr>
        <w:t xml:space="preserve"> of the Methods section). As it was </w:t>
      </w:r>
      <w:r w:rsidR="00116962" w:rsidRPr="004A1823">
        <w:rPr>
          <w:rFonts w:cs="Times New Roman"/>
          <w:lang w:val="en-US"/>
        </w:rPr>
        <w:t>logari</w:t>
      </w:r>
      <w:r w:rsidR="00116962" w:rsidRPr="003B7399">
        <w:rPr>
          <w:rFonts w:cs="Times New Roman"/>
          <w:lang w:val="en-US"/>
        </w:rPr>
        <w:t xml:space="preserve">thmically </w:t>
      </w:r>
      <w:r w:rsidRPr="003B7399">
        <w:rPr>
          <w:rFonts w:cs="Times New Roman"/>
          <w:lang w:val="en-US"/>
        </w:rPr>
        <w:t xml:space="preserve">transformed, interpretation of the estimates in the following: when the length of an utterance </w:t>
      </w:r>
      <w:r w:rsidR="0047302F" w:rsidRPr="003B7399">
        <w:rPr>
          <w:rFonts w:cs="Times New Roman"/>
          <w:lang w:val="en-US"/>
        </w:rPr>
        <w:t>increases</w:t>
      </w:r>
      <w:r w:rsidRPr="003B7399">
        <w:rPr>
          <w:rFonts w:cs="Times New Roman"/>
          <w:lang w:val="en-US"/>
        </w:rPr>
        <w:t xml:space="preserve"> by 1%, the speech rate increases by</w:t>
      </w:r>
      <m:oMath>
        <m:r>
          <w:rPr>
            <w:rFonts w:ascii="Cambria Math" w:hAnsi="Cambria Math" w:cs="Times New Roman"/>
            <w:lang w:val="en-US"/>
          </w:rPr>
          <m:t xml:space="preserve"> </m:t>
        </m:r>
        <m:r>
          <w:rPr>
            <w:rFonts w:ascii="Cambria Math" w:hAnsi="Cambria Math" w:cs="Times New Roman"/>
            <w:lang w:val="en-US"/>
          </w:rPr>
          <m:t>0.86⋅0.01=0.0086</m:t>
        </m:r>
        <m:r>
          <w:rPr>
            <w:rFonts w:ascii="Cambria Math" w:hAnsi="Cambria Math" w:cs="Times New Roman"/>
            <w:lang w:val="en-US"/>
          </w:rPr>
          <m:t xml:space="preserve"> </m:t>
        </m:r>
      </m:oMath>
      <w:r w:rsidRPr="003B7399">
        <w:rPr>
          <w:rFonts w:cs="Times New Roman"/>
          <w:lang w:val="en-US"/>
        </w:rPr>
        <w:t xml:space="preserve">syllables per second (for lme4 Model 4). How to understand, whether this change </w:t>
      </w:r>
      <w:r w:rsidR="00116962" w:rsidRPr="003B7399">
        <w:rPr>
          <w:rFonts w:cs="Times New Roman"/>
          <w:lang w:val="en-US"/>
        </w:rPr>
        <w:t xml:space="preserve">is </w:t>
      </w:r>
      <w:r w:rsidRPr="003B7399">
        <w:rPr>
          <w:rFonts w:cs="Times New Roman"/>
          <w:lang w:val="en-US"/>
        </w:rPr>
        <w:t>significant or not?</w:t>
      </w:r>
    </w:p>
    <w:p w14:paraId="1C6ACBE0" w14:textId="60BBF62D" w:rsidR="00D74124" w:rsidRPr="003B7399" w:rsidRDefault="001732C5" w:rsidP="003B7399">
      <w:pPr>
        <w:rPr>
          <w:rFonts w:cs="Times New Roman"/>
          <w:lang w:val="en-US"/>
        </w:rPr>
      </w:pPr>
      <w:r w:rsidRPr="003B7399">
        <w:rPr>
          <w:rFonts w:cs="Times New Roman"/>
          <w:lang w:val="en-US"/>
        </w:rPr>
        <w:t xml:space="preserve">To answer this question, I will return to the data and simulate the change of the length of an utterance for each of the observed lengths. Firstly, I identify all the possible </w:t>
      </w:r>
      <w:r w:rsidR="00116962" w:rsidRPr="003B7399">
        <w:rPr>
          <w:rFonts w:cs="Times New Roman"/>
          <w:lang w:val="en-US"/>
        </w:rPr>
        <w:t xml:space="preserve">lengths </w:t>
      </w:r>
      <w:r w:rsidRPr="003B7399">
        <w:rPr>
          <w:rFonts w:cs="Times New Roman"/>
          <w:lang w:val="en-US"/>
        </w:rPr>
        <w:t xml:space="preserve">of an utterance, that were observed in the data. Secondly, I add to each length one syllable (as it is impossible to add less) and calculate by which amount of </w:t>
      </w:r>
      <w:r w:rsidR="0047302F" w:rsidRPr="003B7399">
        <w:rPr>
          <w:rFonts w:cs="Times New Roman"/>
          <w:lang w:val="en-US"/>
        </w:rPr>
        <w:t>per cents</w:t>
      </w:r>
      <w:r w:rsidRPr="003B7399">
        <w:rPr>
          <w:rFonts w:cs="Times New Roman"/>
          <w:lang w:val="en-US"/>
        </w:rPr>
        <w:t xml:space="preserve"> did the length increase. Then, for each length, I calculate the mean speech rate, observed in the sample for this length and adjust this value by adding </w:t>
      </w:r>
      <m:oMath>
        <m:r>
          <w:rPr>
            <w:rFonts w:ascii="Cambria Math" w:hAnsi="Cambria Math" w:cs="Times New Roman"/>
            <w:lang w:val="en-US"/>
          </w:rPr>
          <m:t>0.0086⋅</m:t>
        </m:r>
        <m:r>
          <m:rPr>
            <m:lit/>
            <m:nor/>
          </m:rPr>
          <w:rPr>
            <w:rFonts w:cs="Times New Roman"/>
            <w:lang w:val="en-US"/>
          </w:rPr>
          <m:t>%</m:t>
        </m:r>
        <m:r>
          <w:rPr>
            <w:rFonts w:ascii="Cambria Math" w:hAnsi="Cambria Math" w:cs="Times New Roman"/>
          </w:rPr>
          <m:t>oft</m:t>
        </m:r>
        <m:r>
          <w:rPr>
            <w:rFonts w:ascii="Cambria Math" w:hAnsi="Cambria Math" w:cs="Times New Roman"/>
            <w:lang w:val="en-US"/>
          </w:rPr>
          <m:t>h</m:t>
        </m:r>
        <m:r>
          <w:rPr>
            <w:rFonts w:ascii="Cambria Math" w:hAnsi="Cambria Math" w:cs="Times New Roman"/>
          </w:rPr>
          <m:t>elengt</m:t>
        </m:r>
        <m:r>
          <w:rPr>
            <w:rFonts w:ascii="Cambria Math" w:hAnsi="Cambria Math" w:cs="Times New Roman"/>
            <w:lang w:val="en-US"/>
          </w:rPr>
          <m:t>h</m:t>
        </m:r>
        <m:r>
          <w:rPr>
            <w:rFonts w:ascii="Cambria Math" w:hAnsi="Cambria Math" w:cs="Times New Roman"/>
          </w:rPr>
          <m:t>c</m:t>
        </m:r>
        <m:r>
          <w:rPr>
            <w:rFonts w:ascii="Cambria Math" w:hAnsi="Cambria Math" w:cs="Times New Roman"/>
            <w:lang w:val="en-US"/>
          </w:rPr>
          <m:t>h</m:t>
        </m:r>
        <m:r>
          <w:rPr>
            <w:rFonts w:ascii="Cambria Math" w:hAnsi="Cambria Math" w:cs="Times New Roman"/>
          </w:rPr>
          <m:t>ange</m:t>
        </m:r>
      </m:oMath>
      <w:r w:rsidRPr="003B7399">
        <w:rPr>
          <w:rFonts w:cs="Times New Roman"/>
          <w:lang w:val="en-US"/>
        </w:rPr>
        <w:t xml:space="preserve"> syllables per second. </w:t>
      </w:r>
      <w:r w:rsidR="0047302F" w:rsidRPr="003B7399">
        <w:rPr>
          <w:rFonts w:cs="Times New Roman"/>
          <w:lang w:val="en-US"/>
        </w:rPr>
        <w:t>Finally</w:t>
      </w:r>
      <w:r w:rsidRPr="003B7399">
        <w:rPr>
          <w:rFonts w:cs="Times New Roman"/>
          <w:lang w:val="en-US"/>
        </w:rPr>
        <w:t xml:space="preserve">, I calculate, by which </w:t>
      </w:r>
      <w:r w:rsidR="0047302F" w:rsidRPr="003B7399">
        <w:rPr>
          <w:rFonts w:cs="Times New Roman"/>
          <w:lang w:val="en-US"/>
        </w:rPr>
        <w:t>percent</w:t>
      </w:r>
      <w:r w:rsidRPr="003B7399">
        <w:rPr>
          <w:rFonts w:cs="Times New Roman"/>
          <w:lang w:val="en-US"/>
        </w:rPr>
        <w:t xml:space="preserve"> did the speech rate increased. To illustrate the procedure, let’s calculate the speech rate change </w:t>
      </w:r>
      <w:r w:rsidR="0047302F" w:rsidRPr="003B7399">
        <w:rPr>
          <w:rFonts w:cs="Times New Roman"/>
          <w:lang w:val="en-US"/>
        </w:rPr>
        <w:t>for</w:t>
      </w:r>
      <w:r w:rsidRPr="003B7399">
        <w:rPr>
          <w:rFonts w:cs="Times New Roman"/>
          <w:lang w:val="en-US"/>
        </w:rPr>
        <w:t xml:space="preserve"> the length increase from 5 to 6 syllables. Change from 5 to 6 syllables is </w:t>
      </w:r>
      <w:r w:rsidR="00116962" w:rsidRPr="003B7399">
        <w:rPr>
          <w:rFonts w:cs="Times New Roman"/>
          <w:lang w:val="en-US"/>
        </w:rPr>
        <w:t xml:space="preserve">a </w:t>
      </w:r>
      <w:r w:rsidRPr="003B7399">
        <w:rPr>
          <w:rFonts w:cs="Times New Roman"/>
          <w:lang w:val="en-US"/>
        </w:rPr>
        <w:t xml:space="preserve">20% change. The mean speech rate for the 5-syllables-long utterances in </w:t>
      </w:r>
      <w:r w:rsidRPr="003B7399">
        <w:rPr>
          <w:rFonts w:cs="Times New Roman"/>
          <w:lang w:val="en-US"/>
        </w:rPr>
        <w:lastRenderedPageBreak/>
        <w:t xml:space="preserve">the data is 3.132238 syllables per second. To adjust it, we need to add </w:t>
      </w:r>
      <m:oMath>
        <m:r>
          <w:rPr>
            <w:rFonts w:ascii="Cambria Math" w:hAnsi="Cambria Math" w:cs="Times New Roman"/>
            <w:lang w:val="en-US"/>
          </w:rPr>
          <m:t>0.0086⋅20=0.172</m:t>
        </m:r>
      </m:oMath>
      <w:r w:rsidRPr="003B7399">
        <w:rPr>
          <w:rFonts w:cs="Times New Roman"/>
          <w:lang w:val="en-US"/>
        </w:rPr>
        <w:t xml:space="preserve"> syllables per second to the rate and get 3.304238 syllables per second. Then we calculate the percentual difference:  (3.304238 - 3.132238) / 3.132238 </w:t>
      </w:r>
      <m:oMath>
        <m:r>
          <w:rPr>
            <w:rFonts w:ascii="Cambria Math" w:hAnsi="Cambria Math" w:cs="Times New Roman"/>
            <w:lang w:val="en-US"/>
          </w:rPr>
          <m:t>⋅</m:t>
        </m:r>
      </m:oMath>
      <w:r w:rsidRPr="003B7399">
        <w:rPr>
          <w:rFonts w:cs="Times New Roman"/>
          <w:lang w:val="en-US"/>
        </w:rPr>
        <w:t xml:space="preserve">100% = 5.491281%. According to (Quené, 2008), this is </w:t>
      </w:r>
      <w:r w:rsidR="00124DEF" w:rsidRPr="003B7399">
        <w:rPr>
          <w:rFonts w:cs="Times New Roman"/>
          <w:lang w:val="en-US"/>
        </w:rPr>
        <w:t xml:space="preserve">a significant </w:t>
      </w:r>
      <w:r w:rsidRPr="003B7399">
        <w:rPr>
          <w:rFonts w:cs="Times New Roman"/>
          <w:lang w:val="en-US"/>
        </w:rPr>
        <w:t xml:space="preserve">difference, as hearers can perceive the difference in the speech rate at the level of about 5%. The case is that the change from 5 to 6 syllables is the last change that can be </w:t>
      </w:r>
      <w:r w:rsidR="0047302F" w:rsidRPr="003B7399">
        <w:rPr>
          <w:rFonts w:cs="Times New Roman"/>
          <w:lang w:val="en-US"/>
        </w:rPr>
        <w:t>precepted</w:t>
      </w:r>
      <w:r w:rsidRPr="003B7399">
        <w:rPr>
          <w:rFonts w:cs="Times New Roman"/>
          <w:lang w:val="en-US"/>
        </w:rPr>
        <w:t xml:space="preserve"> as all the changes with the higher lengths result into the change of the speech rate by less than the boundary 5%. All in all, it is only 14.6% of the </w:t>
      </w:r>
      <w:r w:rsidR="0047302F" w:rsidRPr="003B7399">
        <w:rPr>
          <w:rFonts w:cs="Times New Roman"/>
          <w:lang w:val="en-US"/>
        </w:rPr>
        <w:t>total</w:t>
      </w:r>
      <w:r w:rsidRPr="003B7399">
        <w:rPr>
          <w:rFonts w:cs="Times New Roman"/>
          <w:lang w:val="en-US"/>
        </w:rPr>
        <w:t xml:space="preserve"> amount of observations. The </w:t>
      </w:r>
      <w:del w:id="1124" w:author="Maria Myslina" w:date="2019-06-04T14:36:00Z">
        <w:r w:rsidRPr="003B7399" w:rsidDel="003B7399">
          <w:rPr>
            <w:rFonts w:cs="Times New Roman"/>
            <w:lang w:val="en-US"/>
          </w:rPr>
          <w:delText xml:space="preserve">Table </w:delText>
        </w:r>
      </w:del>
      <w:ins w:id="1125" w:author="Maria Myslina" w:date="2019-06-04T14:39:00Z">
        <w:r w:rsidR="003B7399">
          <w:rPr>
            <w:rFonts w:cs="Times New Roman"/>
            <w:lang w:val="en-US"/>
          </w:rPr>
          <w:t>Table </w:t>
        </w:r>
      </w:ins>
      <w:ins w:id="1126" w:author="Maria Myslina" w:date="2019-06-04T15:37:00Z">
        <w:r w:rsidR="00C95CB3">
          <w:rPr>
            <w:rFonts w:cs="Times New Roman"/>
            <w:lang w:val="en-US"/>
          </w:rPr>
          <w:t>13</w:t>
        </w:r>
      </w:ins>
      <w:del w:id="1127" w:author="Maria Myslina" w:date="2019-06-04T15:37:00Z">
        <w:r w:rsidRPr="003B7399" w:rsidDel="00C95CB3">
          <w:rPr>
            <w:rFonts w:cs="Times New Roman"/>
            <w:lang w:val="en-US"/>
          </w:rPr>
          <w:delText>N</w:delText>
        </w:r>
      </w:del>
      <w:r w:rsidRPr="003B7399">
        <w:rPr>
          <w:rFonts w:cs="Times New Roman"/>
          <w:lang w:val="en-US"/>
        </w:rPr>
        <w:t xml:space="preserve"> represents the calculation for the first ten changes. The whole </w:t>
      </w:r>
      <w:del w:id="1128" w:author="Maria Myslina" w:date="2019-06-04T14:36:00Z">
        <w:r w:rsidRPr="003B7399" w:rsidDel="003B7399">
          <w:rPr>
            <w:rFonts w:cs="Times New Roman"/>
            <w:lang w:val="en-US"/>
          </w:rPr>
          <w:delText xml:space="preserve">table </w:delText>
        </w:r>
      </w:del>
      <w:ins w:id="1129" w:author="Maria Myslina" w:date="2019-06-04T14:39:00Z">
        <w:r w:rsidR="003B7399">
          <w:rPr>
            <w:rFonts w:cs="Times New Roman"/>
            <w:lang w:val="en-US"/>
          </w:rPr>
          <w:t>Table </w:t>
        </w:r>
      </w:ins>
      <w:r w:rsidRPr="003B7399">
        <w:rPr>
          <w:rFonts w:cs="Times New Roman"/>
          <w:lang w:val="en-US"/>
        </w:rPr>
        <w:t xml:space="preserve">can be found in Appendix </w:t>
      </w:r>
      <w:del w:id="1130" w:author="Maria Myslina" w:date="2019-06-04T16:38:00Z">
        <w:r w:rsidRPr="003B7399" w:rsidDel="00D124A8">
          <w:rPr>
            <w:rFonts w:cs="Times New Roman"/>
            <w:lang w:val="en-US"/>
          </w:rPr>
          <w:delText>N</w:delText>
        </w:r>
      </w:del>
      <w:ins w:id="1131" w:author="Maria Myslina" w:date="2019-06-04T16:38:00Z">
        <w:r w:rsidR="00D124A8">
          <w:rPr>
            <w:rFonts w:cs="Times New Roman"/>
            <w:lang w:val="en-US"/>
          </w:rPr>
          <w:t>2</w:t>
        </w:r>
      </w:ins>
      <w:r w:rsidRPr="003B7399">
        <w:rPr>
          <w:rFonts w:cs="Times New Roman"/>
          <w:lang w:val="en-US"/>
        </w:rPr>
        <w:t>.</w:t>
      </w:r>
    </w:p>
    <w:p w14:paraId="481C183B" w14:textId="610021DF" w:rsidR="00D74124" w:rsidRPr="003B7399" w:rsidRDefault="001732C5" w:rsidP="003B7399">
      <w:pPr>
        <w:pStyle w:val="af6"/>
        <w:pPrChange w:id="1132" w:author="Maria Myslina" w:date="2019-06-04T15:10:00Z">
          <w:pPr/>
        </w:pPrChange>
      </w:pPr>
      <w:del w:id="1133" w:author="Maria Myslina" w:date="2019-06-04T14:36:00Z">
        <w:r w:rsidRPr="003B7399" w:rsidDel="003B7399">
          <w:delText xml:space="preserve">Table </w:delText>
        </w:r>
      </w:del>
      <w:ins w:id="1134" w:author="Maria Myslina" w:date="2019-06-04T14:39:00Z">
        <w:r w:rsidR="003B7399">
          <w:t>Table </w:t>
        </w:r>
      </w:ins>
      <w:ins w:id="1135" w:author="Maria Myslina" w:date="2019-06-04T15:37:00Z">
        <w:r w:rsidR="00C95CB3">
          <w:t>13</w:t>
        </w:r>
      </w:ins>
      <w:del w:id="1136" w:author="Maria Myslina" w:date="2019-06-04T15:37:00Z">
        <w:r w:rsidRPr="003B7399" w:rsidDel="00C95CB3">
          <w:delText>N</w:delText>
        </w:r>
      </w:del>
      <w:r w:rsidRPr="003B7399">
        <w:t xml:space="preserve">. </w:t>
      </w:r>
      <w:del w:id="1137" w:author="Maria Myslina" w:date="2019-06-04T16:59:00Z">
        <w:r w:rsidRPr="003B7399" w:rsidDel="009D2D5C">
          <w:delText xml:space="preserve">Calculation </w:delText>
        </w:r>
      </w:del>
      <w:ins w:id="1138" w:author="Maria Myslina" w:date="2019-06-04T16:59:00Z">
        <w:r w:rsidR="009D2D5C">
          <w:t>The c</w:t>
        </w:r>
        <w:r w:rsidR="009D2D5C" w:rsidRPr="003B7399">
          <w:t>alculation</w:t>
        </w:r>
      </w:ins>
      <w:ins w:id="1139" w:author="Maria Myslina" w:date="2019-06-04T17:00:00Z">
        <w:r w:rsidR="009D2D5C">
          <w:t>s</w:t>
        </w:r>
      </w:ins>
      <w:ins w:id="1140" w:author="Maria Myslina" w:date="2019-06-04T16:59:00Z">
        <w:r w:rsidR="009D2D5C" w:rsidRPr="003B7399">
          <w:t xml:space="preserve"> </w:t>
        </w:r>
      </w:ins>
      <w:r w:rsidRPr="003B7399">
        <w:t>for speech rate change in accordance with the Model 3 predictor effect estimation.</w:t>
      </w:r>
    </w:p>
    <w:tbl>
      <w:tblPr>
        <w:tblStyle w:val="TableNormal"/>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95" w:type="dxa"/>
          <w:bottom w:w="100" w:type="dxa"/>
          <w:right w:w="100" w:type="dxa"/>
        </w:tblCellMar>
        <w:tblLook w:val="0600" w:firstRow="0" w:lastRow="0" w:firstColumn="0" w:lastColumn="0" w:noHBand="1" w:noVBand="1"/>
      </w:tblPr>
      <w:tblGrid>
        <w:gridCol w:w="1215"/>
        <w:gridCol w:w="1214"/>
        <w:gridCol w:w="1215"/>
        <w:gridCol w:w="1215"/>
        <w:gridCol w:w="1214"/>
        <w:gridCol w:w="1215"/>
        <w:gridCol w:w="1210"/>
      </w:tblGrid>
      <w:tr w:rsidR="00D74124" w:rsidRPr="003B7399" w14:paraId="596E63CF"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8DA70B0"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Initial length, syll.</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F22074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Adjusted length, syll.</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77ED617"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Change in length, %</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7E7DDFD"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Value to add, syll./sec</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053BFE24"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Initial speech rate, syll./sec</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9916CA3"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Adjusted speech rate, syll./sec</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0B01A6F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Change in speech rate, %</w:t>
            </w:r>
          </w:p>
        </w:tc>
      </w:tr>
      <w:tr w:rsidR="00D74124" w:rsidRPr="003B7399" w14:paraId="5E6F7D37"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AF7EA7E"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1.0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13EBCC00"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7FDE8F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100.0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2DEA106"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0.86</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1D4287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1.55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3221DE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2.41</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7EE2D0C1"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55.35</w:t>
            </w:r>
          </w:p>
        </w:tc>
      </w:tr>
      <w:tr w:rsidR="00D74124" w:rsidRPr="003B7399" w14:paraId="6A6C5AAD"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6237F9E"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2.0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AE3CC08"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0171DA8"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50.0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1D98C3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0.43</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01E45606"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2.14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FC4E15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2.57</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2F04E906"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20.08</w:t>
            </w:r>
          </w:p>
        </w:tc>
      </w:tr>
      <w:tr w:rsidR="00D74124" w:rsidRPr="003B7399" w14:paraId="765D5334"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59DF9455"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3.0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14A79E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4.0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132E0B7"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33.33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7E3B20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0.29</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530D549"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2.61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D733434"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2.9</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67A66AD5"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10.99</w:t>
            </w:r>
          </w:p>
        </w:tc>
      </w:tr>
      <w:tr w:rsidR="00D74124" w:rsidRPr="003B7399" w14:paraId="15E33184"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54DEC52"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4.0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96FFE80"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5.0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8833FF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25.0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E394A1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0.22</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6DCDF2D"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26A945F"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3.12</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6DCABDE0"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7.41</w:t>
            </w:r>
          </w:p>
        </w:tc>
      </w:tr>
      <w:tr w:rsidR="00D74124" w:rsidRPr="003B7399" w14:paraId="470A37D0"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7EF413C"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5.0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0A6820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6.0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ED7EBBD"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20.0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C7B8248"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0.17</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3941EF14"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3.13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17DB3D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3.3</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3E686C29"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5.49</w:t>
            </w:r>
          </w:p>
        </w:tc>
      </w:tr>
      <w:tr w:rsidR="00D74124" w:rsidRPr="003B7399" w14:paraId="4DA278C3"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E0BF503"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6.0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5BC354BF"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F97098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16.67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054D689"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0.14</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21B707A2"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3.41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5AC9EBB"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3.56</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4A522D58"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4.2</w:t>
            </w:r>
          </w:p>
        </w:tc>
      </w:tr>
      <w:tr w:rsidR="00D74124" w:rsidRPr="003B7399" w14:paraId="22A01930"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CFFAAFA"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7.0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274F265E"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8.0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27FAD35"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14.29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724818E"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0.12</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E8ADA02"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3.57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FDA6C1F"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3.69</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5972C298"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3.44</w:t>
            </w:r>
          </w:p>
        </w:tc>
      </w:tr>
      <w:tr w:rsidR="00D74124" w:rsidRPr="003B7399" w14:paraId="06E2AB11"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2F3035A"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8.0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6FD48762"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9.0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75AA5D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12.5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B9866CA"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0.11</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20AC5D1A"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F7C82E5"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3.8</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36B63381"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2.91</w:t>
            </w:r>
          </w:p>
        </w:tc>
      </w:tr>
      <w:tr w:rsidR="00D74124" w:rsidRPr="003B7399" w14:paraId="0347C38B"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0C95E6D"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9.0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08385EBB"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10.0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596EB52"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11.11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9CE9C41"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0.1</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464D4001"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3.83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C9D50C4"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3.92</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5A301FFB"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2.5</w:t>
            </w:r>
          </w:p>
        </w:tc>
      </w:tr>
      <w:tr w:rsidR="00D74124" w:rsidRPr="003B7399" w14:paraId="20F12914" w14:textId="77777777">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325596D" w14:textId="77777777" w:rsidR="00D74124" w:rsidRPr="003B7399" w:rsidRDefault="001732C5" w:rsidP="004A1823">
            <w:pPr>
              <w:spacing w:line="240" w:lineRule="auto"/>
              <w:ind w:firstLine="0"/>
              <w:rPr>
                <w:rFonts w:cs="Times New Roman"/>
                <w:sz w:val="20"/>
                <w:szCs w:val="20"/>
              </w:rPr>
            </w:pPr>
            <w:r w:rsidRPr="003B7399">
              <w:rPr>
                <w:rFonts w:cs="Times New Roman"/>
                <w:sz w:val="20"/>
                <w:szCs w:val="20"/>
              </w:rPr>
              <w:t>10.0</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7AE491B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11.0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DB66E8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10.0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ABBC7B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0.09</w:t>
            </w:r>
          </w:p>
        </w:tc>
        <w:tc>
          <w:tcPr>
            <w:tcW w:w="1214" w:type="dxa"/>
            <w:tcBorders>
              <w:top w:val="single" w:sz="4" w:space="0" w:color="000000"/>
              <w:left w:val="single" w:sz="4" w:space="0" w:color="000000"/>
              <w:bottom w:val="single" w:sz="4" w:space="0" w:color="000000"/>
              <w:right w:val="single" w:sz="4" w:space="0" w:color="000000"/>
            </w:tcBorders>
            <w:shd w:val="clear" w:color="auto" w:fill="auto"/>
          </w:tcPr>
          <w:p w14:paraId="20E90BE0"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7794ECB"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3.98</w:t>
            </w:r>
          </w:p>
        </w:tc>
        <w:tc>
          <w:tcPr>
            <w:tcW w:w="1210" w:type="dxa"/>
            <w:tcBorders>
              <w:top w:val="single" w:sz="4" w:space="0" w:color="000000"/>
              <w:left w:val="single" w:sz="4" w:space="0" w:color="000000"/>
              <w:bottom w:val="single" w:sz="4" w:space="0" w:color="000000"/>
              <w:right w:val="single" w:sz="4" w:space="0" w:color="000000"/>
            </w:tcBorders>
            <w:shd w:val="clear" w:color="auto" w:fill="auto"/>
          </w:tcPr>
          <w:p w14:paraId="73D080FC"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2.21</w:t>
            </w:r>
          </w:p>
        </w:tc>
      </w:tr>
    </w:tbl>
    <w:p w14:paraId="5EC19C89" w14:textId="77777777" w:rsidR="00D74124" w:rsidRPr="003B7399" w:rsidRDefault="00D74124" w:rsidP="004A1823">
      <w:pPr>
        <w:rPr>
          <w:rFonts w:cs="Times New Roman"/>
        </w:rPr>
      </w:pPr>
    </w:p>
    <w:p w14:paraId="449F1D6B" w14:textId="1D12ADAA" w:rsidR="00D74124" w:rsidRPr="003B7399" w:rsidDel="003B7399" w:rsidRDefault="00D74124" w:rsidP="003B7399">
      <w:pPr>
        <w:ind w:firstLine="0"/>
        <w:rPr>
          <w:del w:id="1141" w:author="Maria Myslina" w:date="2019-06-04T15:10:00Z"/>
          <w:rFonts w:cs="Times New Roman"/>
        </w:rPr>
        <w:pPrChange w:id="1142" w:author="Maria Myslina" w:date="2019-06-04T15:10:00Z">
          <w:pPr/>
        </w:pPrChange>
      </w:pPr>
    </w:p>
    <w:p w14:paraId="2738700F" w14:textId="77777777" w:rsidR="00D74124" w:rsidRPr="00312857" w:rsidRDefault="001732C5" w:rsidP="003B7399">
      <w:pPr>
        <w:pStyle w:val="2"/>
        <w:rPr>
          <w:lang w:val="en-US"/>
          <w:rPrChange w:id="1143" w:author="Maria Myslina" w:date="2019-06-04T17:02:00Z">
            <w:rPr/>
          </w:rPrChange>
        </w:rPr>
      </w:pPr>
      <w:bookmarkStart w:id="1144" w:name="_j9d1vhvbrm26"/>
      <w:bookmarkStart w:id="1145" w:name="_Toc10559778"/>
      <w:bookmarkEnd w:id="1144"/>
      <w:r w:rsidRPr="00312857">
        <w:rPr>
          <w:lang w:val="en-US"/>
          <w:rPrChange w:id="1146" w:author="Maria Myslina" w:date="2019-06-04T17:02:00Z">
            <w:rPr/>
          </w:rPrChange>
        </w:rPr>
        <w:t>5.3. Conclusions</w:t>
      </w:r>
      <w:bookmarkEnd w:id="1145"/>
    </w:p>
    <w:p w14:paraId="3B2FAF4A" w14:textId="5FEA3A49" w:rsidR="00D74124" w:rsidDel="00C6106A" w:rsidRDefault="001732C5" w:rsidP="00C6106A">
      <w:pPr>
        <w:rPr>
          <w:del w:id="1147" w:author="Maria Myslina" w:date="2019-06-04T16:53:00Z"/>
          <w:rFonts w:cs="Times New Roman"/>
          <w:lang w:val="en-US"/>
        </w:rPr>
      </w:pPr>
      <w:r w:rsidRPr="003B7399">
        <w:rPr>
          <w:rFonts w:cs="Times New Roman"/>
          <w:lang w:val="en-US"/>
        </w:rPr>
        <w:t xml:space="preserve">To sum up, although the models with SYLLABLES factor represent the data significantly better </w:t>
      </w:r>
      <w:r w:rsidR="00124DEF" w:rsidRPr="003B7399">
        <w:rPr>
          <w:rFonts w:cs="Times New Roman"/>
          <w:lang w:val="en-US"/>
        </w:rPr>
        <w:t xml:space="preserve">than </w:t>
      </w:r>
      <w:r w:rsidRPr="003B7399">
        <w:rPr>
          <w:rFonts w:cs="Times New Roman"/>
          <w:lang w:val="en-US"/>
        </w:rPr>
        <w:t xml:space="preserve">other models, from the linguistic point of view, they still provide the dependency that under the level of perceptual significance for the major part of the data. </w:t>
      </w:r>
      <w:bookmarkStart w:id="1148" w:name="_Hlk10561301"/>
      <w:r w:rsidRPr="003B7399">
        <w:rPr>
          <w:rFonts w:cs="Times New Roman"/>
          <w:lang w:val="en-US"/>
        </w:rPr>
        <w:t xml:space="preserve">Therefore, these models have to be improved by </w:t>
      </w:r>
      <w:r w:rsidR="00124DEF" w:rsidRPr="003B7399">
        <w:rPr>
          <w:rFonts w:cs="Times New Roman"/>
          <w:lang w:val="en-US"/>
        </w:rPr>
        <w:t xml:space="preserve">an </w:t>
      </w:r>
      <w:r w:rsidRPr="003B7399">
        <w:rPr>
          <w:rFonts w:cs="Times New Roman"/>
          <w:lang w:val="en-US"/>
        </w:rPr>
        <w:t xml:space="preserve">additional amount of data, that may </w:t>
      </w:r>
      <w:r w:rsidR="00124DEF" w:rsidRPr="003B7399">
        <w:rPr>
          <w:rFonts w:cs="Times New Roman"/>
          <w:lang w:val="en-US"/>
        </w:rPr>
        <w:t xml:space="preserve">strengthen </w:t>
      </w:r>
      <w:r w:rsidRPr="003B7399">
        <w:rPr>
          <w:rFonts w:cs="Times New Roman"/>
          <w:lang w:val="en-US"/>
        </w:rPr>
        <w:t xml:space="preserve">the already discovered dependency or reveal new ones. Until </w:t>
      </w:r>
      <w:r w:rsidRPr="003B7399">
        <w:rPr>
          <w:rFonts w:cs="Times New Roman"/>
          <w:lang w:val="en-US"/>
        </w:rPr>
        <w:lastRenderedPageBreak/>
        <w:t xml:space="preserve">then, I do not consider it possible to definitively confirm or disprove the hypothesis of </w:t>
      </w:r>
      <w:r w:rsidR="00124DEF" w:rsidRPr="003B7399">
        <w:rPr>
          <w:rFonts w:cs="Times New Roman"/>
          <w:lang w:val="en-US"/>
        </w:rPr>
        <w:t>the ir</w:t>
      </w:r>
      <w:r w:rsidRPr="003B7399">
        <w:rPr>
          <w:rFonts w:cs="Times New Roman"/>
          <w:lang w:val="en-US"/>
        </w:rPr>
        <w:t>relevance of a language speech rate as a cross-linguistic parameter.</w:t>
      </w:r>
    </w:p>
    <w:p w14:paraId="37CAFEFA" w14:textId="77777777" w:rsidR="00C6106A" w:rsidRPr="003B7399" w:rsidRDefault="00C6106A" w:rsidP="00C6106A">
      <w:pPr>
        <w:rPr>
          <w:ins w:id="1149" w:author="Maria Myslina" w:date="2019-06-04T16:53:00Z"/>
          <w:rFonts w:cs="Times New Roman"/>
          <w:lang w:val="en-US"/>
        </w:rPr>
      </w:pPr>
    </w:p>
    <w:p w14:paraId="2F647A6F" w14:textId="0EA2EFC7" w:rsidR="00D74124" w:rsidRPr="003B7399" w:rsidDel="003B7399" w:rsidRDefault="001732C5" w:rsidP="00C6106A">
      <w:pPr>
        <w:rPr>
          <w:del w:id="1150" w:author="Maria Myslina" w:date="2019-06-04T15:10:00Z"/>
          <w:rFonts w:cs="Times New Roman"/>
          <w:lang w:val="en-US"/>
        </w:rPr>
        <w:pPrChange w:id="1151" w:author="Maria Myslina" w:date="2019-06-04T16:53:00Z">
          <w:pPr/>
        </w:pPrChange>
      </w:pPr>
      <w:r w:rsidRPr="003B7399">
        <w:rPr>
          <w:rFonts w:cs="Times New Roman"/>
          <w:lang w:val="en-US"/>
        </w:rPr>
        <w:t xml:space="preserve">Nevertheless, the present work provides an </w:t>
      </w:r>
      <w:r w:rsidR="00124DEF" w:rsidRPr="003B7399">
        <w:rPr>
          <w:rFonts w:cs="Times New Roman"/>
          <w:lang w:val="en-US"/>
        </w:rPr>
        <w:t xml:space="preserve">algorithm </w:t>
      </w:r>
      <w:r w:rsidRPr="003B7399">
        <w:rPr>
          <w:rFonts w:cs="Times New Roman"/>
          <w:lang w:val="en-US"/>
        </w:rPr>
        <w:t>to study various linguistic parameters in terms of their influence on individu</w:t>
      </w:r>
      <w:r w:rsidR="00124DEF" w:rsidRPr="003B7399">
        <w:rPr>
          <w:rFonts w:cs="Times New Roman"/>
          <w:lang w:val="en-US"/>
        </w:rPr>
        <w:t>a</w:t>
      </w:r>
      <w:r w:rsidRPr="003B7399">
        <w:rPr>
          <w:rFonts w:cs="Times New Roman"/>
          <w:lang w:val="en-US"/>
        </w:rPr>
        <w:t xml:space="preserve">l speaker’s characteristics. Using it, it is possible to provide strong evidence for or against the linguistic </w:t>
      </w:r>
      <w:r w:rsidR="00124DEF" w:rsidRPr="003B7399">
        <w:rPr>
          <w:rFonts w:cs="Times New Roman"/>
          <w:lang w:val="en-US"/>
        </w:rPr>
        <w:t xml:space="preserve">generalizations </w:t>
      </w:r>
      <w:r w:rsidRPr="003B7399">
        <w:rPr>
          <w:rFonts w:cs="Times New Roman"/>
          <w:lang w:val="en-US"/>
        </w:rPr>
        <w:t>of different levels.</w:t>
      </w:r>
    </w:p>
    <w:p w14:paraId="3CB9B1EA" w14:textId="7A13E8F3" w:rsidR="00D74124" w:rsidRPr="003B7399" w:rsidDel="003B7399" w:rsidRDefault="00D74124" w:rsidP="00C6106A">
      <w:pPr>
        <w:rPr>
          <w:del w:id="1152" w:author="Maria Myslina" w:date="2019-06-04T15:10:00Z"/>
          <w:rFonts w:cs="Times New Roman"/>
          <w:lang w:val="en-US"/>
        </w:rPr>
        <w:pPrChange w:id="1153" w:author="Maria Myslina" w:date="2019-06-04T16:53:00Z">
          <w:pPr/>
        </w:pPrChange>
      </w:pPr>
    </w:p>
    <w:p w14:paraId="3AEB43B0" w14:textId="77777777" w:rsidR="001732C5" w:rsidRPr="003B7399" w:rsidRDefault="001732C5" w:rsidP="00C6106A">
      <w:pPr>
        <w:rPr>
          <w:rStyle w:val="ListLabel83"/>
          <w:rFonts w:cs="Times New Roman"/>
          <w:lang w:val="en-US"/>
        </w:rPr>
        <w:pPrChange w:id="1154" w:author="Maria Myslina" w:date="2019-06-04T16:53:00Z">
          <w:pPr>
            <w:widowControl/>
            <w:spacing w:line="240" w:lineRule="auto"/>
            <w:ind w:firstLine="0"/>
          </w:pPr>
        </w:pPrChange>
      </w:pPr>
      <w:r w:rsidRPr="003B7399">
        <w:rPr>
          <w:rStyle w:val="ListLabel83"/>
          <w:rFonts w:cs="Times New Roman"/>
          <w:lang w:val="en-US"/>
        </w:rPr>
        <w:br w:type="page"/>
      </w:r>
    </w:p>
    <w:p w14:paraId="75F354A7" w14:textId="4B61864D" w:rsidR="003B7399" w:rsidRPr="003B7399" w:rsidRDefault="003B7399" w:rsidP="003B7399">
      <w:pPr>
        <w:pStyle w:val="1"/>
        <w:ind w:left="0"/>
        <w:jc w:val="center"/>
        <w:rPr>
          <w:ins w:id="1155" w:author="Maria Myslina" w:date="2019-06-04T15:10:00Z"/>
          <w:rStyle w:val="ListLabel83"/>
          <w:lang w:val="en-US"/>
          <w:rPrChange w:id="1156" w:author="Maria Myslina" w:date="2019-06-04T15:10:00Z">
            <w:rPr>
              <w:ins w:id="1157" w:author="Maria Myslina" w:date="2019-06-04T15:10:00Z"/>
              <w:rStyle w:val="ListLabel83"/>
              <w:rFonts w:cs="Times New Roman"/>
            </w:rPr>
          </w:rPrChange>
        </w:rPr>
        <w:pPrChange w:id="1158" w:author="Maria Myslina" w:date="2019-06-04T15:11:00Z">
          <w:pPr>
            <w:spacing w:line="480" w:lineRule="auto"/>
            <w:ind w:left="720" w:hanging="720"/>
          </w:pPr>
        </w:pPrChange>
      </w:pPr>
      <w:bookmarkStart w:id="1159" w:name="_Toc10559779"/>
      <w:bookmarkEnd w:id="1148"/>
      <w:ins w:id="1160" w:author="Maria Myslina" w:date="2019-06-04T15:10:00Z">
        <w:r>
          <w:rPr>
            <w:rStyle w:val="ListLabel83"/>
            <w:lang w:val="en-US"/>
          </w:rPr>
          <w:lastRenderedPageBreak/>
          <w:t>References</w:t>
        </w:r>
        <w:bookmarkEnd w:id="1159"/>
      </w:ins>
    </w:p>
    <w:p w14:paraId="6E907D11" w14:textId="2E2FAC57" w:rsidR="00D74124" w:rsidRPr="004A1823" w:rsidRDefault="001732C5" w:rsidP="003B7399">
      <w:pPr>
        <w:spacing w:line="480" w:lineRule="auto"/>
        <w:ind w:left="720" w:hanging="720"/>
        <w:rPr>
          <w:rFonts w:cs="Times New Roman"/>
          <w:lang w:val="en-US"/>
        </w:rPr>
      </w:pPr>
      <w:hyperlink r:id="rId134">
        <w:r w:rsidRPr="004A1823">
          <w:rPr>
            <w:rStyle w:val="ListLabel83"/>
            <w:rFonts w:cs="Times New Roman"/>
            <w:lang w:val="en-US"/>
          </w:rPr>
          <w:t xml:space="preserve">Abercrombie, </w:t>
        </w:r>
        <w:r w:rsidRPr="003B7399">
          <w:rPr>
            <w:rStyle w:val="ListLabel83"/>
            <w:rFonts w:cs="Times New Roman"/>
            <w:lang w:val="en-US"/>
          </w:rPr>
          <w:t xml:space="preserve">D. (1967). </w:t>
        </w:r>
      </w:hyperlink>
      <w:hyperlink r:id="rId135">
        <w:r w:rsidRPr="003B7399">
          <w:rPr>
            <w:rStyle w:val="ListLabel87"/>
            <w:rFonts w:cs="Times New Roman"/>
            <w:lang w:val="en-US"/>
          </w:rPr>
          <w:t>Elements of general phonetics</w:t>
        </w:r>
      </w:hyperlink>
      <w:hyperlink r:id="rId136">
        <w:r w:rsidRPr="003B7399">
          <w:rPr>
            <w:rStyle w:val="ListLabel83"/>
            <w:rFonts w:cs="Times New Roman"/>
            <w:lang w:val="en-US"/>
          </w:rPr>
          <w:t xml:space="preserve"> (Vol. 203). Edinburgh University Press Edinburgh.</w:t>
        </w:r>
      </w:hyperlink>
    </w:p>
    <w:p w14:paraId="381AF5FA" w14:textId="77777777" w:rsidR="00D74124" w:rsidRPr="004A1823" w:rsidRDefault="001732C5" w:rsidP="003B7399">
      <w:pPr>
        <w:spacing w:line="480" w:lineRule="auto"/>
        <w:ind w:left="720" w:hanging="720"/>
        <w:rPr>
          <w:rFonts w:cs="Times New Roman"/>
          <w:lang w:val="en-US"/>
        </w:rPr>
      </w:pPr>
      <w:hyperlink r:id="rId137">
        <w:r w:rsidRPr="004A1823">
          <w:rPr>
            <w:rStyle w:val="ListLabel83"/>
            <w:rFonts w:cs="Times New Roman"/>
            <w:lang w:val="en-US"/>
          </w:rPr>
          <w:t xml:space="preserve">Avanesov, R. (1956). </w:t>
        </w:r>
      </w:hyperlink>
      <w:hyperlink r:id="rId138">
        <w:r w:rsidRPr="003B7399">
          <w:rPr>
            <w:rStyle w:val="ListLabel87"/>
            <w:rFonts w:cs="Times New Roman"/>
          </w:rPr>
          <w:t>Фонетика</w:t>
        </w:r>
        <w:r w:rsidRPr="003B7399">
          <w:rPr>
            <w:rStyle w:val="ListLabel87"/>
            <w:rFonts w:cs="Times New Roman"/>
            <w:lang w:val="en-US"/>
          </w:rPr>
          <w:t xml:space="preserve"> </w:t>
        </w:r>
        <w:r w:rsidRPr="003B7399">
          <w:rPr>
            <w:rStyle w:val="ListLabel87"/>
            <w:rFonts w:cs="Times New Roman"/>
          </w:rPr>
          <w:t>современного</w:t>
        </w:r>
        <w:r w:rsidRPr="003B7399">
          <w:rPr>
            <w:rStyle w:val="ListLabel87"/>
            <w:rFonts w:cs="Times New Roman"/>
            <w:lang w:val="en-US"/>
          </w:rPr>
          <w:t xml:space="preserve"> </w:t>
        </w:r>
        <w:r w:rsidRPr="003B7399">
          <w:rPr>
            <w:rStyle w:val="ListLabel87"/>
            <w:rFonts w:cs="Times New Roman"/>
          </w:rPr>
          <w:t>русского</w:t>
        </w:r>
        <w:r w:rsidRPr="003B7399">
          <w:rPr>
            <w:rStyle w:val="ListLabel87"/>
            <w:rFonts w:cs="Times New Roman"/>
            <w:lang w:val="en-US"/>
          </w:rPr>
          <w:t xml:space="preserve"> </w:t>
        </w:r>
        <w:r w:rsidRPr="003B7399">
          <w:rPr>
            <w:rStyle w:val="ListLabel87"/>
            <w:rFonts w:cs="Times New Roman"/>
          </w:rPr>
          <w:t>языка</w:t>
        </w:r>
        <w:r w:rsidRPr="003B7399">
          <w:rPr>
            <w:rStyle w:val="ListLabel87"/>
            <w:rFonts w:cs="Times New Roman"/>
            <w:lang w:val="en-US"/>
          </w:rPr>
          <w:t xml:space="preserve"> [Phonetics of modern Russian language]</w:t>
        </w:r>
      </w:hyperlink>
      <w:hyperlink r:id="rId139">
        <w:r w:rsidRPr="003B7399">
          <w:rPr>
            <w:rStyle w:val="ListLabel83"/>
            <w:rFonts w:cs="Times New Roman"/>
            <w:lang w:val="en-US"/>
          </w:rPr>
          <w:t xml:space="preserve">. </w:t>
        </w:r>
        <w:r w:rsidRPr="003B7399">
          <w:rPr>
            <w:rStyle w:val="ListLabel83"/>
            <w:rFonts w:cs="Times New Roman"/>
          </w:rPr>
          <w:t>МГУ</w:t>
        </w:r>
        <w:r w:rsidRPr="003B7399">
          <w:rPr>
            <w:rStyle w:val="ListLabel83"/>
            <w:rFonts w:cs="Times New Roman"/>
            <w:lang w:val="en-US"/>
          </w:rPr>
          <w:t>.</w:t>
        </w:r>
      </w:hyperlink>
    </w:p>
    <w:p w14:paraId="7D5B5AF2" w14:textId="77777777" w:rsidR="00D74124" w:rsidRPr="004A1823" w:rsidRDefault="001732C5" w:rsidP="003B7399">
      <w:pPr>
        <w:spacing w:line="480" w:lineRule="auto"/>
        <w:ind w:left="720" w:hanging="720"/>
        <w:rPr>
          <w:rFonts w:cs="Times New Roman"/>
          <w:lang w:val="en-US"/>
        </w:rPr>
      </w:pPr>
      <w:hyperlink r:id="rId140">
        <w:r w:rsidRPr="004A1823">
          <w:rPr>
            <w:rStyle w:val="ListLabel83"/>
            <w:rFonts w:cs="Times New Roman"/>
            <w:lang w:val="en-US"/>
          </w:rPr>
          <w:t>Barik, H. C. (1977). Cross-linguistic study of tem</w:t>
        </w:r>
        <w:r w:rsidRPr="003B7399">
          <w:rPr>
            <w:rStyle w:val="ListLabel83"/>
            <w:rFonts w:cs="Times New Roman"/>
            <w:lang w:val="en-US"/>
          </w:rPr>
          <w:t xml:space="preserve">poral characteristics of different types of speech materials. </w:t>
        </w:r>
      </w:hyperlink>
      <w:hyperlink r:id="rId141">
        <w:r w:rsidRPr="003B7399">
          <w:rPr>
            <w:rStyle w:val="ListLabel87"/>
            <w:rFonts w:cs="Times New Roman"/>
            <w:lang w:val="en-US"/>
          </w:rPr>
          <w:t>Language and Speech</w:t>
        </w:r>
      </w:hyperlink>
      <w:hyperlink r:id="rId142">
        <w:r w:rsidRPr="003B7399">
          <w:rPr>
            <w:rStyle w:val="ListLabel83"/>
            <w:rFonts w:cs="Times New Roman"/>
            <w:lang w:val="en-US"/>
          </w:rPr>
          <w:t xml:space="preserve">, </w:t>
        </w:r>
      </w:hyperlink>
      <w:hyperlink r:id="rId143">
        <w:r w:rsidRPr="003B7399">
          <w:rPr>
            <w:rStyle w:val="ListLabel87"/>
            <w:rFonts w:cs="Times New Roman"/>
            <w:lang w:val="en-US"/>
          </w:rPr>
          <w:t>20</w:t>
        </w:r>
      </w:hyperlink>
      <w:hyperlink r:id="rId144">
        <w:r w:rsidRPr="003B7399">
          <w:rPr>
            <w:rStyle w:val="ListLabel83"/>
            <w:rFonts w:cs="Times New Roman"/>
            <w:lang w:val="en-US"/>
          </w:rPr>
          <w:t>(2), 116–126.</w:t>
        </w:r>
      </w:hyperlink>
    </w:p>
    <w:p w14:paraId="34BD0208" w14:textId="77777777" w:rsidR="00D74124" w:rsidRPr="004A1823" w:rsidRDefault="001732C5" w:rsidP="003B7399">
      <w:pPr>
        <w:spacing w:line="480" w:lineRule="auto"/>
        <w:ind w:left="720" w:hanging="720"/>
        <w:rPr>
          <w:rFonts w:cs="Times New Roman"/>
          <w:lang w:val="en-US"/>
        </w:rPr>
      </w:pPr>
      <w:hyperlink r:id="rId145">
        <w:r w:rsidRPr="004A1823">
          <w:rPr>
            <w:rStyle w:val="ListLabel83"/>
            <w:rFonts w:cs="Times New Roman"/>
            <w:lang w:val="en-US"/>
          </w:rPr>
          <w:t xml:space="preserve">Bosker, H. R. (2016). Our own speech rate influences speech perception. </w:t>
        </w:r>
      </w:hyperlink>
      <w:hyperlink r:id="rId146">
        <w:r w:rsidRPr="003B7399">
          <w:rPr>
            <w:rStyle w:val="ListLabel87"/>
            <w:rFonts w:cs="Times New Roman"/>
            <w:lang w:val="en-US"/>
          </w:rPr>
          <w:t>Speech Prosody 2016</w:t>
        </w:r>
      </w:hyperlink>
      <w:hyperlink r:id="rId147">
        <w:r w:rsidRPr="003B7399">
          <w:rPr>
            <w:rStyle w:val="ListLabel83"/>
            <w:rFonts w:cs="Times New Roman"/>
            <w:lang w:val="en-US"/>
          </w:rPr>
          <w:t>, 227–231.</w:t>
        </w:r>
      </w:hyperlink>
    </w:p>
    <w:p w14:paraId="5203BA28" w14:textId="77777777" w:rsidR="00D74124" w:rsidRPr="004A1823" w:rsidRDefault="001732C5" w:rsidP="003B7399">
      <w:pPr>
        <w:spacing w:line="480" w:lineRule="auto"/>
        <w:ind w:left="720" w:hanging="720"/>
        <w:rPr>
          <w:rFonts w:cs="Times New Roman"/>
          <w:lang w:val="en-US"/>
        </w:rPr>
      </w:pPr>
      <w:hyperlink r:id="rId148">
        <w:r w:rsidRPr="004A1823">
          <w:rPr>
            <w:rStyle w:val="ListLabel83"/>
            <w:rFonts w:cs="Times New Roman"/>
            <w:lang w:val="en-US"/>
          </w:rPr>
          <w:t xml:space="preserve">Brown, B. L., Giles, H., &amp; Thakerar, J. N. (1985). Speaker evaluations </w:t>
        </w:r>
        <w:r w:rsidRPr="003B7399">
          <w:rPr>
            <w:rStyle w:val="ListLabel83"/>
            <w:rFonts w:cs="Times New Roman"/>
            <w:lang w:val="en-US"/>
          </w:rPr>
          <w:t xml:space="preserve">as a function of speech rate, accent and context. </w:t>
        </w:r>
      </w:hyperlink>
      <w:hyperlink r:id="rId149">
        <w:r w:rsidRPr="003B7399">
          <w:rPr>
            <w:rStyle w:val="ListLabel87"/>
            <w:rFonts w:cs="Times New Roman"/>
            <w:lang w:val="en-US"/>
          </w:rPr>
          <w:t>Language &amp; Communication</w:t>
        </w:r>
      </w:hyperlink>
      <w:hyperlink r:id="rId150">
        <w:r w:rsidRPr="003B7399">
          <w:rPr>
            <w:rStyle w:val="ListLabel83"/>
            <w:rFonts w:cs="Times New Roman"/>
            <w:lang w:val="en-US"/>
          </w:rPr>
          <w:t xml:space="preserve">, </w:t>
        </w:r>
      </w:hyperlink>
      <w:hyperlink r:id="rId151">
        <w:r w:rsidRPr="003B7399">
          <w:rPr>
            <w:rStyle w:val="ListLabel87"/>
            <w:rFonts w:cs="Times New Roman"/>
            <w:lang w:val="en-US"/>
          </w:rPr>
          <w:t>5</w:t>
        </w:r>
      </w:hyperlink>
      <w:hyperlink r:id="rId152">
        <w:r w:rsidRPr="003B7399">
          <w:rPr>
            <w:rStyle w:val="ListLabel83"/>
            <w:rFonts w:cs="Times New Roman"/>
            <w:lang w:val="en-US"/>
          </w:rPr>
          <w:t>(3), 207–220. https://doi.org/10.1016/0271-5309(85)90011-4</w:t>
        </w:r>
      </w:hyperlink>
    </w:p>
    <w:p w14:paraId="740974C8" w14:textId="77777777" w:rsidR="00D74124" w:rsidRPr="004A1823" w:rsidRDefault="001732C5" w:rsidP="003B7399">
      <w:pPr>
        <w:spacing w:line="480" w:lineRule="auto"/>
        <w:ind w:left="720" w:hanging="720"/>
        <w:rPr>
          <w:rFonts w:cs="Times New Roman"/>
          <w:lang w:val="en-US"/>
        </w:rPr>
      </w:pPr>
      <w:hyperlink r:id="rId153">
        <w:r w:rsidRPr="004A1823">
          <w:rPr>
            <w:rStyle w:val="ListLabel83"/>
            <w:rFonts w:cs="Times New Roman"/>
            <w:lang w:val="en-US"/>
          </w:rPr>
          <w:t>Bryk, A. S., &amp; Raudenbush, S. W. (1988). Heterogeneity of variance</w:t>
        </w:r>
        <w:r w:rsidRPr="003B7399">
          <w:rPr>
            <w:rStyle w:val="ListLabel83"/>
            <w:rFonts w:cs="Times New Roman"/>
            <w:lang w:val="en-US"/>
          </w:rPr>
          <w:t xml:space="preserve"> in experimental studies: A challenge to conventional interpretations. </w:t>
        </w:r>
      </w:hyperlink>
      <w:hyperlink r:id="rId154">
        <w:r w:rsidRPr="003B7399">
          <w:rPr>
            <w:rStyle w:val="ListLabel87"/>
            <w:rFonts w:cs="Times New Roman"/>
            <w:lang w:val="en-US"/>
          </w:rPr>
          <w:t>Psychological Bulletin</w:t>
        </w:r>
      </w:hyperlink>
      <w:hyperlink r:id="rId155">
        <w:r w:rsidRPr="003B7399">
          <w:rPr>
            <w:rStyle w:val="ListLabel83"/>
            <w:rFonts w:cs="Times New Roman"/>
            <w:lang w:val="en-US"/>
          </w:rPr>
          <w:t xml:space="preserve">, </w:t>
        </w:r>
      </w:hyperlink>
      <w:hyperlink r:id="rId156">
        <w:r w:rsidRPr="003B7399">
          <w:rPr>
            <w:rStyle w:val="ListLabel87"/>
            <w:rFonts w:cs="Times New Roman"/>
            <w:lang w:val="en-US"/>
          </w:rPr>
          <w:t>104</w:t>
        </w:r>
      </w:hyperlink>
      <w:hyperlink r:id="rId157">
        <w:r w:rsidRPr="003B7399">
          <w:rPr>
            <w:rStyle w:val="ListLabel83"/>
            <w:rFonts w:cs="Times New Roman"/>
            <w:lang w:val="en-US"/>
          </w:rPr>
          <w:t>(3), 396.</w:t>
        </w:r>
      </w:hyperlink>
    </w:p>
    <w:p w14:paraId="29D21E35" w14:textId="77777777" w:rsidR="00D74124" w:rsidRPr="004A1823" w:rsidRDefault="001732C5" w:rsidP="003B7399">
      <w:pPr>
        <w:spacing w:line="480" w:lineRule="auto"/>
        <w:ind w:left="720" w:hanging="720"/>
        <w:rPr>
          <w:rFonts w:cs="Times New Roman"/>
          <w:lang w:val="en-US"/>
        </w:rPr>
      </w:pPr>
      <w:hyperlink r:id="rId158">
        <w:r w:rsidRPr="004A1823">
          <w:rPr>
            <w:rStyle w:val="ListLabel83"/>
            <w:rFonts w:cs="Times New Roman"/>
            <w:lang w:val="en-US"/>
          </w:rPr>
          <w:t xml:space="preserve">Burnham, K. P., &amp; Anderson, Dav. R. (2002). </w:t>
        </w:r>
      </w:hyperlink>
      <w:hyperlink r:id="rId159">
        <w:r w:rsidRPr="003B7399">
          <w:rPr>
            <w:rStyle w:val="ListLabel87"/>
            <w:rFonts w:cs="Times New Roman"/>
            <w:lang w:val="en-US"/>
          </w:rPr>
          <w:t>Model Selection and Multimodel Inference: A Practical Information-Theoretic Approach</w:t>
        </w:r>
      </w:hyperlink>
      <w:hyperlink r:id="rId160">
        <w:r w:rsidRPr="003B7399">
          <w:rPr>
            <w:rStyle w:val="ListLabel83"/>
            <w:rFonts w:cs="Times New Roman"/>
            <w:lang w:val="en-US"/>
          </w:rPr>
          <w:t xml:space="preserve"> (2nd ed.). New York: Springer-Verlag.</w:t>
        </w:r>
      </w:hyperlink>
    </w:p>
    <w:p w14:paraId="7CDDB356" w14:textId="77777777" w:rsidR="00D74124" w:rsidRPr="004A1823" w:rsidRDefault="001732C5" w:rsidP="003B7399">
      <w:pPr>
        <w:spacing w:line="480" w:lineRule="auto"/>
        <w:ind w:left="720" w:hanging="720"/>
        <w:rPr>
          <w:rFonts w:cs="Times New Roman"/>
          <w:lang w:val="en-US"/>
        </w:rPr>
      </w:pPr>
      <w:hyperlink r:id="rId161">
        <w:r w:rsidRPr="004A1823">
          <w:rPr>
            <w:rStyle w:val="ListLabel83"/>
            <w:rFonts w:cs="Times New Roman"/>
            <w:lang w:val="en-US"/>
          </w:rPr>
          <w:t xml:space="preserve">Campbell, W. (1992). </w:t>
        </w:r>
      </w:hyperlink>
      <w:hyperlink r:id="rId162">
        <w:r w:rsidRPr="003B7399">
          <w:rPr>
            <w:rStyle w:val="ListLabel87"/>
            <w:rFonts w:cs="Times New Roman"/>
            <w:lang w:val="en-US"/>
          </w:rPr>
          <w:t>Multi-level speech timing control.</w:t>
        </w:r>
      </w:hyperlink>
      <w:hyperlink r:id="rId163">
        <w:r w:rsidRPr="003B7399">
          <w:rPr>
            <w:rStyle w:val="ListLabel83"/>
            <w:rFonts w:cs="Times New Roman"/>
            <w:lang w:val="en-US"/>
          </w:rPr>
          <w:t xml:space="preserve"> (PhD Thesis). University of Sussex.</w:t>
        </w:r>
      </w:hyperlink>
    </w:p>
    <w:p w14:paraId="6035F382" w14:textId="77777777" w:rsidR="00D74124" w:rsidRPr="004A1823" w:rsidRDefault="001732C5" w:rsidP="003B7399">
      <w:pPr>
        <w:spacing w:line="480" w:lineRule="auto"/>
        <w:ind w:left="720" w:hanging="720"/>
        <w:rPr>
          <w:rFonts w:cs="Times New Roman"/>
          <w:lang w:val="en-US"/>
        </w:rPr>
      </w:pPr>
      <w:hyperlink r:id="rId164">
        <w:r w:rsidRPr="004A1823">
          <w:rPr>
            <w:rStyle w:val="ListLabel83"/>
            <w:rFonts w:cs="Times New Roman"/>
            <w:lang w:val="en-US"/>
          </w:rPr>
          <w:t xml:space="preserve">Campione, E., &amp; Véronis, J. (1998). A multilingual prosodic database. </w:t>
        </w:r>
      </w:hyperlink>
      <w:hyperlink r:id="rId165">
        <w:r w:rsidRPr="003B7399">
          <w:rPr>
            <w:rStyle w:val="ListLabel87"/>
            <w:rFonts w:cs="Times New Roman"/>
            <w:lang w:val="en-US"/>
          </w:rPr>
          <w:t>Fifth International Conference on Spoken Language Processing</w:t>
        </w:r>
      </w:hyperlink>
      <w:hyperlink r:id="rId166">
        <w:r w:rsidRPr="003B7399">
          <w:rPr>
            <w:rStyle w:val="ListLabel83"/>
            <w:rFonts w:cs="Times New Roman"/>
            <w:lang w:val="en-US"/>
          </w:rPr>
          <w:t>.</w:t>
        </w:r>
      </w:hyperlink>
    </w:p>
    <w:p w14:paraId="10CBB971" w14:textId="77777777" w:rsidR="00D74124" w:rsidRPr="004A1823" w:rsidRDefault="001732C5" w:rsidP="003B7399">
      <w:pPr>
        <w:spacing w:line="480" w:lineRule="auto"/>
        <w:ind w:left="720" w:hanging="720"/>
        <w:rPr>
          <w:rFonts w:cs="Times New Roman"/>
          <w:lang w:val="en-US"/>
        </w:rPr>
      </w:pPr>
      <w:hyperlink r:id="rId167">
        <w:r w:rsidRPr="004A1823">
          <w:rPr>
            <w:rStyle w:val="ListLabel83"/>
            <w:rFonts w:cs="Times New Roman"/>
            <w:lang w:val="en-US"/>
          </w:rPr>
          <w:t xml:space="preserve">Cedergren, H. J., &amp; Perreault, H. (1994). Speech rate and syllable timing in spontaneous speech. </w:t>
        </w:r>
      </w:hyperlink>
      <w:hyperlink r:id="rId168">
        <w:r w:rsidRPr="003B7399">
          <w:rPr>
            <w:rStyle w:val="ListLabel87"/>
            <w:rFonts w:cs="Times New Roman"/>
            <w:lang w:val="en-US"/>
          </w:rPr>
          <w:t>Third International Conference on Spoken Language Processing</w:t>
        </w:r>
      </w:hyperlink>
      <w:hyperlink r:id="rId169">
        <w:r w:rsidRPr="003B7399">
          <w:rPr>
            <w:rStyle w:val="ListLabel83"/>
            <w:rFonts w:cs="Times New Roman"/>
            <w:lang w:val="en-US"/>
          </w:rPr>
          <w:t>.</w:t>
        </w:r>
      </w:hyperlink>
    </w:p>
    <w:p w14:paraId="7295D726" w14:textId="77777777" w:rsidR="00D74124" w:rsidRPr="004A1823" w:rsidRDefault="001732C5" w:rsidP="003B7399">
      <w:pPr>
        <w:spacing w:line="480" w:lineRule="auto"/>
        <w:ind w:left="720" w:hanging="720"/>
        <w:rPr>
          <w:rFonts w:cs="Times New Roman"/>
          <w:lang w:val="en-US"/>
        </w:rPr>
      </w:pPr>
      <w:hyperlink r:id="rId170">
        <w:r w:rsidRPr="004A1823">
          <w:rPr>
            <w:rStyle w:val="ListLabel83"/>
            <w:rFonts w:cs="Times New Roman"/>
            <w:lang w:val="en-US"/>
          </w:rPr>
          <w:t>Crystal, T. H., &amp; House, A. S. (1990). Articulation rate and the duration of syl</w:t>
        </w:r>
        <w:r w:rsidRPr="003B7399">
          <w:rPr>
            <w:rStyle w:val="ListLabel83"/>
            <w:rFonts w:cs="Times New Roman"/>
            <w:lang w:val="en-US"/>
          </w:rPr>
          <w:t xml:space="preserve">lables and stress groups in connected speech. </w:t>
        </w:r>
      </w:hyperlink>
      <w:hyperlink r:id="rId171">
        <w:r w:rsidRPr="003B7399">
          <w:rPr>
            <w:rStyle w:val="ListLabel87"/>
            <w:rFonts w:cs="Times New Roman"/>
            <w:lang w:val="en-US"/>
          </w:rPr>
          <w:t>The Journal of the Acoustical Society of America</w:t>
        </w:r>
      </w:hyperlink>
      <w:hyperlink r:id="rId172">
        <w:r w:rsidRPr="003B7399">
          <w:rPr>
            <w:rStyle w:val="ListLabel83"/>
            <w:rFonts w:cs="Times New Roman"/>
            <w:lang w:val="en-US"/>
          </w:rPr>
          <w:t xml:space="preserve">, </w:t>
        </w:r>
      </w:hyperlink>
      <w:hyperlink r:id="rId173">
        <w:r w:rsidRPr="003B7399">
          <w:rPr>
            <w:rStyle w:val="ListLabel87"/>
            <w:rFonts w:cs="Times New Roman"/>
            <w:lang w:val="en-US"/>
          </w:rPr>
          <w:t>88</w:t>
        </w:r>
      </w:hyperlink>
      <w:hyperlink r:id="rId174">
        <w:r w:rsidRPr="003B7399">
          <w:rPr>
            <w:rStyle w:val="ListLabel83"/>
            <w:rFonts w:cs="Times New Roman"/>
            <w:lang w:val="en-US"/>
          </w:rPr>
          <w:t>(1), 101–112.</w:t>
        </w:r>
      </w:hyperlink>
    </w:p>
    <w:p w14:paraId="796BC85C" w14:textId="77777777" w:rsidR="00D74124" w:rsidRPr="004A1823" w:rsidRDefault="001732C5" w:rsidP="003B7399">
      <w:pPr>
        <w:spacing w:line="480" w:lineRule="auto"/>
        <w:ind w:left="720" w:hanging="720"/>
        <w:rPr>
          <w:rFonts w:cs="Times New Roman"/>
          <w:lang w:val="en-US"/>
        </w:rPr>
      </w:pPr>
      <w:hyperlink r:id="rId175">
        <w:r w:rsidRPr="004A1823">
          <w:rPr>
            <w:rStyle w:val="ListLabel83"/>
            <w:rFonts w:cs="Times New Roman"/>
            <w:lang w:val="en-US"/>
          </w:rPr>
          <w:t>Daniel, M., Dobrushina, N., &amp; von Waldenfels, R. (2018). The language of the Ustja river b</w:t>
        </w:r>
        <w:r w:rsidRPr="003B7399">
          <w:rPr>
            <w:rStyle w:val="ListLabel83"/>
            <w:rFonts w:cs="Times New Roman"/>
            <w:lang w:val="en-US"/>
          </w:rPr>
          <w:t>asin. A corpus of North Russian dialectal speech. Bern, Moscow. [Corpus]. Retrieved from Ustja River Basin Corpus Query interface website: http://www.parasolcorpus.org/Pushkino/www.parasolcorpus.org/Pushkino</w:t>
        </w:r>
      </w:hyperlink>
    </w:p>
    <w:p w14:paraId="36F25F7E" w14:textId="77777777" w:rsidR="00D74124" w:rsidRPr="004A1823" w:rsidRDefault="001732C5" w:rsidP="003B7399">
      <w:pPr>
        <w:spacing w:line="480" w:lineRule="auto"/>
        <w:ind w:left="720" w:hanging="720"/>
        <w:rPr>
          <w:rFonts w:cs="Times New Roman"/>
          <w:lang w:val="en-US"/>
        </w:rPr>
      </w:pPr>
      <w:hyperlink r:id="rId176">
        <w:r w:rsidRPr="004A1823">
          <w:rPr>
            <w:rStyle w:val="ListLabel83"/>
            <w:rFonts w:cs="Times New Roman"/>
            <w:lang w:val="en-US"/>
          </w:rPr>
          <w:t xml:space="preserve">Deese, J. (1984). </w:t>
        </w:r>
      </w:hyperlink>
      <w:hyperlink r:id="rId177">
        <w:r w:rsidRPr="003B7399">
          <w:rPr>
            <w:rStyle w:val="ListLabel87"/>
            <w:rFonts w:cs="Times New Roman"/>
            <w:lang w:val="en-US"/>
          </w:rPr>
          <w:t>Thought into speech: The psychology of a language</w:t>
        </w:r>
      </w:hyperlink>
      <w:hyperlink r:id="rId178">
        <w:r w:rsidRPr="003B7399">
          <w:rPr>
            <w:rStyle w:val="ListLabel83"/>
            <w:rFonts w:cs="Times New Roman"/>
            <w:lang w:val="en-US"/>
          </w:rPr>
          <w:t>. Prentice Hall.</w:t>
        </w:r>
      </w:hyperlink>
    </w:p>
    <w:p w14:paraId="0B46382C" w14:textId="77777777" w:rsidR="00D74124" w:rsidRPr="004A1823" w:rsidRDefault="001732C5" w:rsidP="003B7399">
      <w:pPr>
        <w:spacing w:line="480" w:lineRule="auto"/>
        <w:ind w:left="720" w:hanging="720"/>
        <w:rPr>
          <w:rFonts w:cs="Times New Roman"/>
          <w:lang w:val="en-US"/>
        </w:rPr>
      </w:pPr>
      <w:hyperlink r:id="rId179">
        <w:r w:rsidRPr="004A1823">
          <w:rPr>
            <w:rStyle w:val="ListLabel83"/>
            <w:rFonts w:cs="Times New Roman"/>
            <w:lang w:val="en-US"/>
          </w:rPr>
          <w:t xml:space="preserve">Ding, N., Patel, A. D., Chen, L., Butler, H., Luo, C., &amp; Poeppel, D. (2017). Temporal modulations in speech and music. </w:t>
        </w:r>
      </w:hyperlink>
      <w:hyperlink r:id="rId180">
        <w:r w:rsidRPr="003B7399">
          <w:rPr>
            <w:rStyle w:val="ListLabel87"/>
            <w:rFonts w:cs="Times New Roman"/>
            <w:lang w:val="en-US"/>
          </w:rPr>
          <w:t>Neuroscience &amp; Biobehavioral Reviews</w:t>
        </w:r>
      </w:hyperlink>
      <w:hyperlink r:id="rId181">
        <w:r w:rsidRPr="003B7399">
          <w:rPr>
            <w:rStyle w:val="ListLabel83"/>
            <w:rFonts w:cs="Times New Roman"/>
            <w:lang w:val="en-US"/>
          </w:rPr>
          <w:t xml:space="preserve">, </w:t>
        </w:r>
      </w:hyperlink>
      <w:hyperlink r:id="rId182">
        <w:r w:rsidRPr="003B7399">
          <w:rPr>
            <w:rStyle w:val="ListLabel87"/>
            <w:rFonts w:cs="Times New Roman"/>
            <w:lang w:val="en-US"/>
          </w:rPr>
          <w:t>81</w:t>
        </w:r>
      </w:hyperlink>
      <w:hyperlink r:id="rId183">
        <w:r w:rsidRPr="003B7399">
          <w:rPr>
            <w:rStyle w:val="ListLabel83"/>
            <w:rFonts w:cs="Times New Roman"/>
            <w:lang w:val="en-US"/>
          </w:rPr>
          <w:t>, 181–187.</w:t>
        </w:r>
      </w:hyperlink>
    </w:p>
    <w:p w14:paraId="1FE5A9D5" w14:textId="77777777" w:rsidR="00D74124" w:rsidRPr="004A1823" w:rsidRDefault="001732C5" w:rsidP="003B7399">
      <w:pPr>
        <w:spacing w:line="480" w:lineRule="auto"/>
        <w:ind w:left="720" w:hanging="720"/>
        <w:rPr>
          <w:rFonts w:cs="Times New Roman"/>
          <w:lang w:val="en-US"/>
        </w:rPr>
      </w:pPr>
      <w:hyperlink r:id="rId184">
        <w:r w:rsidRPr="004A1823">
          <w:rPr>
            <w:rStyle w:val="ListLabel83"/>
            <w:rFonts w:cs="Times New Roman"/>
            <w:lang w:val="en-US"/>
          </w:rPr>
          <w:t>Drap</w:t>
        </w:r>
        <w:r w:rsidRPr="003B7399">
          <w:rPr>
            <w:rStyle w:val="ListLabel83"/>
            <w:rFonts w:cs="Times New Roman"/>
            <w:lang w:val="en-US"/>
          </w:rPr>
          <w:t xml:space="preserve">er, N. R., &amp; Smith, H. (1998). </w:t>
        </w:r>
      </w:hyperlink>
      <w:hyperlink r:id="rId185">
        <w:r w:rsidRPr="003B7399">
          <w:rPr>
            <w:rStyle w:val="ListLabel87"/>
            <w:rFonts w:cs="Times New Roman"/>
            <w:lang w:val="en-US"/>
          </w:rPr>
          <w:t>Applied Regression Analysis</w:t>
        </w:r>
      </w:hyperlink>
      <w:hyperlink r:id="rId186">
        <w:r w:rsidRPr="003B7399">
          <w:rPr>
            <w:rStyle w:val="ListLabel83"/>
            <w:rFonts w:cs="Times New Roman"/>
            <w:lang w:val="en-US"/>
          </w:rPr>
          <w:t>. John Wiley &amp; Sons.</w:t>
        </w:r>
      </w:hyperlink>
    </w:p>
    <w:p w14:paraId="48B10C8C" w14:textId="77777777" w:rsidR="00D74124" w:rsidRPr="004A1823" w:rsidRDefault="001732C5" w:rsidP="003B7399">
      <w:pPr>
        <w:spacing w:line="480" w:lineRule="auto"/>
        <w:ind w:left="720" w:hanging="720"/>
        <w:rPr>
          <w:rFonts w:cs="Times New Roman"/>
          <w:lang w:val="en-US"/>
        </w:rPr>
      </w:pPr>
      <w:hyperlink r:id="rId187">
        <w:r w:rsidRPr="004A1823">
          <w:rPr>
            <w:rStyle w:val="ListLabel83"/>
            <w:rFonts w:cs="Times New Roman"/>
            <w:lang w:val="en-US"/>
          </w:rPr>
          <w:t xml:space="preserve">Fonagy, I., &amp; Magdics, K. (1960). Speed of utterance in phrases of different lengths. </w:t>
        </w:r>
      </w:hyperlink>
      <w:hyperlink r:id="rId188">
        <w:r w:rsidRPr="003B7399">
          <w:rPr>
            <w:rStyle w:val="ListLabel87"/>
            <w:rFonts w:cs="Times New Roman"/>
            <w:lang w:val="en-US"/>
          </w:rPr>
          <w:t>Language and Speech</w:t>
        </w:r>
      </w:hyperlink>
      <w:hyperlink r:id="rId189">
        <w:r w:rsidRPr="003B7399">
          <w:rPr>
            <w:rStyle w:val="ListLabel83"/>
            <w:rFonts w:cs="Times New Roman"/>
            <w:lang w:val="en-US"/>
          </w:rPr>
          <w:t xml:space="preserve">, </w:t>
        </w:r>
      </w:hyperlink>
      <w:hyperlink r:id="rId190">
        <w:r w:rsidRPr="003B7399">
          <w:rPr>
            <w:rStyle w:val="ListLabel87"/>
            <w:rFonts w:cs="Times New Roman"/>
            <w:lang w:val="en-US"/>
          </w:rPr>
          <w:t>3</w:t>
        </w:r>
      </w:hyperlink>
      <w:hyperlink r:id="rId191">
        <w:r w:rsidRPr="003B7399">
          <w:rPr>
            <w:rStyle w:val="ListLabel83"/>
            <w:rFonts w:cs="Times New Roman"/>
            <w:lang w:val="en-US"/>
          </w:rPr>
          <w:t>(4), 179–192.</w:t>
        </w:r>
      </w:hyperlink>
    </w:p>
    <w:p w14:paraId="4B3B2B3A" w14:textId="77777777" w:rsidR="00D74124" w:rsidRPr="004A1823" w:rsidRDefault="001732C5" w:rsidP="003B7399">
      <w:pPr>
        <w:spacing w:line="480" w:lineRule="auto"/>
        <w:ind w:left="720" w:hanging="720"/>
        <w:rPr>
          <w:rFonts w:cs="Times New Roman"/>
          <w:lang w:val="en-US"/>
        </w:rPr>
      </w:pPr>
      <w:hyperlink r:id="rId192">
        <w:r w:rsidRPr="004A1823">
          <w:rPr>
            <w:rStyle w:val="ListLabel83"/>
            <w:rFonts w:cs="Times New Roman"/>
            <w:lang w:val="en-US"/>
          </w:rPr>
          <w:t xml:space="preserve">Fox, John, &amp; Weisberg, S. (2018). </w:t>
        </w:r>
      </w:hyperlink>
      <w:hyperlink r:id="rId193">
        <w:r w:rsidRPr="003B7399">
          <w:rPr>
            <w:rStyle w:val="ListLabel87"/>
            <w:rFonts w:cs="Times New Roman"/>
            <w:lang w:val="en-US"/>
          </w:rPr>
          <w:t>Predictor Effects Graphics Gallery</w:t>
        </w:r>
      </w:hyperlink>
      <w:hyperlink r:id="rId194">
        <w:r w:rsidRPr="003B7399">
          <w:rPr>
            <w:rStyle w:val="ListLabel83"/>
            <w:rFonts w:cs="Times New Roman"/>
            <w:lang w:val="en-US"/>
          </w:rPr>
          <w:t>.</w:t>
        </w:r>
      </w:hyperlink>
    </w:p>
    <w:p w14:paraId="37F63E24" w14:textId="77777777" w:rsidR="00D74124" w:rsidRPr="004A1823" w:rsidRDefault="001732C5" w:rsidP="003B7399">
      <w:pPr>
        <w:spacing w:line="480" w:lineRule="auto"/>
        <w:ind w:left="720" w:hanging="720"/>
        <w:rPr>
          <w:rFonts w:cs="Times New Roman"/>
          <w:lang w:val="en-US"/>
        </w:rPr>
      </w:pPr>
      <w:hyperlink r:id="rId195">
        <w:r w:rsidRPr="004A1823">
          <w:rPr>
            <w:rStyle w:val="ListLabel83"/>
            <w:rFonts w:cs="Times New Roman"/>
            <w:lang w:val="en-US"/>
          </w:rPr>
          <w:t xml:space="preserve">Fox, John, &amp; Weisberg, S. (2019). </w:t>
        </w:r>
      </w:hyperlink>
      <w:hyperlink r:id="rId196">
        <w:r w:rsidRPr="003B7399">
          <w:rPr>
            <w:rStyle w:val="ListLabel87"/>
            <w:rFonts w:cs="Times New Roman"/>
            <w:lang w:val="en-US"/>
          </w:rPr>
          <w:t>An R Companion to Applied Regression</w:t>
        </w:r>
      </w:hyperlink>
      <w:hyperlink r:id="rId197">
        <w:r w:rsidRPr="003B7399">
          <w:rPr>
            <w:rStyle w:val="ListLabel83"/>
            <w:rFonts w:cs="Times New Roman"/>
            <w:lang w:val="en-US"/>
          </w:rPr>
          <w:t xml:space="preserve"> (3rd ed.). Sage.</w:t>
        </w:r>
      </w:hyperlink>
    </w:p>
    <w:p w14:paraId="7CBABE65" w14:textId="77777777" w:rsidR="00D74124" w:rsidRPr="004A1823" w:rsidRDefault="001732C5" w:rsidP="003B7399">
      <w:pPr>
        <w:spacing w:line="480" w:lineRule="auto"/>
        <w:ind w:left="720" w:hanging="720"/>
        <w:rPr>
          <w:rFonts w:cs="Times New Roman"/>
          <w:lang w:val="en-US"/>
        </w:rPr>
      </w:pPr>
      <w:hyperlink r:id="rId198">
        <w:r w:rsidRPr="004A1823">
          <w:rPr>
            <w:rStyle w:val="ListLabel83"/>
            <w:rFonts w:cs="Times New Roman"/>
            <w:lang w:val="en-US"/>
          </w:rPr>
          <w:t xml:space="preserve">Gelman, A., &amp; Hill, J. (2006). </w:t>
        </w:r>
      </w:hyperlink>
      <w:hyperlink r:id="rId199">
        <w:r w:rsidRPr="003B7399">
          <w:rPr>
            <w:rStyle w:val="ListLabel87"/>
            <w:rFonts w:cs="Times New Roman"/>
            <w:lang w:val="en-US"/>
          </w:rPr>
          <w:t>Data analysis using regression and multilevel/hierarchical models</w:t>
        </w:r>
      </w:hyperlink>
      <w:hyperlink r:id="rId200">
        <w:r w:rsidRPr="003B7399">
          <w:rPr>
            <w:rStyle w:val="ListLabel83"/>
            <w:rFonts w:cs="Times New Roman"/>
            <w:lang w:val="en-US"/>
          </w:rPr>
          <w:t>. Cambridge university press.</w:t>
        </w:r>
      </w:hyperlink>
    </w:p>
    <w:p w14:paraId="2327284C" w14:textId="77777777" w:rsidR="00D74124" w:rsidRPr="004A1823" w:rsidRDefault="001732C5" w:rsidP="003B7399">
      <w:pPr>
        <w:spacing w:line="480" w:lineRule="auto"/>
        <w:ind w:left="720" w:hanging="720"/>
        <w:rPr>
          <w:rFonts w:cs="Times New Roman"/>
          <w:lang w:val="en-US"/>
        </w:rPr>
      </w:pPr>
      <w:hyperlink r:id="rId201">
        <w:r w:rsidRPr="004A1823">
          <w:rPr>
            <w:rStyle w:val="ListLabel83"/>
            <w:rFonts w:cs="Times New Roman"/>
            <w:lang w:val="en-US"/>
          </w:rPr>
          <w:t xml:space="preserve">Gelman, A., Stern, H. S., Carlin, J. B., Dunson, D. B., Vehtari, A., &amp; Rubin, D. B. (2013). </w:t>
        </w:r>
      </w:hyperlink>
      <w:hyperlink r:id="rId202">
        <w:r w:rsidRPr="003B7399">
          <w:rPr>
            <w:rStyle w:val="ListLabel87"/>
            <w:rFonts w:cs="Times New Roman"/>
            <w:lang w:val="en-US"/>
          </w:rPr>
          <w:t>Bayesian data analysis</w:t>
        </w:r>
      </w:hyperlink>
      <w:hyperlink r:id="rId203">
        <w:r w:rsidRPr="003B7399">
          <w:rPr>
            <w:rStyle w:val="ListLabel83"/>
            <w:rFonts w:cs="Times New Roman"/>
            <w:lang w:val="en-US"/>
          </w:rPr>
          <w:t>. Chapman and Hall/CRC.</w:t>
        </w:r>
      </w:hyperlink>
    </w:p>
    <w:p w14:paraId="3041ABF9" w14:textId="77777777" w:rsidR="00D74124" w:rsidRPr="004A1823" w:rsidRDefault="001732C5" w:rsidP="003B7399">
      <w:pPr>
        <w:spacing w:line="480" w:lineRule="auto"/>
        <w:ind w:left="720" w:hanging="720"/>
        <w:rPr>
          <w:rFonts w:cs="Times New Roman"/>
          <w:lang w:val="en-US"/>
        </w:rPr>
      </w:pPr>
      <w:hyperlink r:id="rId204">
        <w:r w:rsidRPr="004A1823">
          <w:rPr>
            <w:rStyle w:val="ListLabel83"/>
            <w:rFonts w:cs="Times New Roman"/>
            <w:lang w:val="en-US"/>
          </w:rPr>
          <w:t xml:space="preserve">Goldman-Eisler, Fridea. (1954). On the variability of the speed of talking and on its relation to the length of utterances in conversations. </w:t>
        </w:r>
      </w:hyperlink>
      <w:hyperlink r:id="rId205">
        <w:r w:rsidRPr="003B7399">
          <w:rPr>
            <w:rStyle w:val="ListLabel87"/>
            <w:rFonts w:cs="Times New Roman"/>
            <w:lang w:val="en-US"/>
          </w:rPr>
          <w:t>British Journal of Psychology. General Section</w:t>
        </w:r>
      </w:hyperlink>
      <w:hyperlink r:id="rId206">
        <w:r w:rsidRPr="003B7399">
          <w:rPr>
            <w:rStyle w:val="ListLabel83"/>
            <w:rFonts w:cs="Times New Roman"/>
            <w:lang w:val="en-US"/>
          </w:rPr>
          <w:t xml:space="preserve">, </w:t>
        </w:r>
      </w:hyperlink>
      <w:hyperlink r:id="rId207">
        <w:r w:rsidRPr="003B7399">
          <w:rPr>
            <w:rStyle w:val="ListLabel87"/>
            <w:rFonts w:cs="Times New Roman"/>
            <w:lang w:val="en-US"/>
          </w:rPr>
          <w:t>45</w:t>
        </w:r>
      </w:hyperlink>
      <w:hyperlink r:id="rId208">
        <w:r w:rsidRPr="003B7399">
          <w:rPr>
            <w:rStyle w:val="ListLabel83"/>
            <w:rFonts w:cs="Times New Roman"/>
            <w:lang w:val="en-US"/>
          </w:rPr>
          <w:t>(2), 94–107.</w:t>
        </w:r>
      </w:hyperlink>
    </w:p>
    <w:p w14:paraId="626F4A6B" w14:textId="77777777" w:rsidR="00D74124" w:rsidRPr="004A1823" w:rsidRDefault="001732C5" w:rsidP="003B7399">
      <w:pPr>
        <w:spacing w:line="480" w:lineRule="auto"/>
        <w:ind w:left="720" w:hanging="720"/>
        <w:rPr>
          <w:rFonts w:cs="Times New Roman"/>
          <w:lang w:val="en-US"/>
        </w:rPr>
      </w:pPr>
      <w:hyperlink r:id="rId209">
        <w:r w:rsidRPr="004A1823">
          <w:rPr>
            <w:rStyle w:val="ListLabel83"/>
            <w:rFonts w:cs="Times New Roman"/>
            <w:lang w:val="en-US"/>
          </w:rPr>
          <w:t xml:space="preserve">Goldman-Eisler, Frieda. (1954). A study of individual differences and of interaction in the behaviour of some aspects of language in interviews. </w:t>
        </w:r>
      </w:hyperlink>
      <w:hyperlink r:id="rId210">
        <w:r w:rsidRPr="003B7399">
          <w:rPr>
            <w:rStyle w:val="ListLabel87"/>
            <w:rFonts w:cs="Times New Roman"/>
            <w:lang w:val="en-US"/>
          </w:rPr>
          <w:t>Journal of Mental Science</w:t>
        </w:r>
      </w:hyperlink>
      <w:hyperlink r:id="rId211">
        <w:r w:rsidRPr="003B7399">
          <w:rPr>
            <w:rStyle w:val="ListLabel83"/>
            <w:rFonts w:cs="Times New Roman"/>
            <w:lang w:val="en-US"/>
          </w:rPr>
          <w:t xml:space="preserve">, </w:t>
        </w:r>
      </w:hyperlink>
      <w:hyperlink r:id="rId212">
        <w:r w:rsidRPr="003B7399">
          <w:rPr>
            <w:rStyle w:val="ListLabel87"/>
            <w:rFonts w:cs="Times New Roman"/>
            <w:lang w:val="en-US"/>
          </w:rPr>
          <w:t>100</w:t>
        </w:r>
      </w:hyperlink>
      <w:hyperlink r:id="rId213">
        <w:r w:rsidRPr="003B7399">
          <w:rPr>
            <w:rStyle w:val="ListLabel83"/>
            <w:rFonts w:cs="Times New Roman"/>
            <w:lang w:val="en-US"/>
          </w:rPr>
          <w:t>(418), 177–197.</w:t>
        </w:r>
      </w:hyperlink>
    </w:p>
    <w:p w14:paraId="6286D857" w14:textId="77777777" w:rsidR="00D74124" w:rsidRPr="004A1823" w:rsidRDefault="001732C5" w:rsidP="003B7399">
      <w:pPr>
        <w:spacing w:line="480" w:lineRule="auto"/>
        <w:ind w:left="720" w:hanging="720"/>
        <w:rPr>
          <w:rFonts w:cs="Times New Roman"/>
          <w:lang w:val="en-US"/>
        </w:rPr>
      </w:pPr>
      <w:hyperlink r:id="rId214">
        <w:r w:rsidRPr="004A1823">
          <w:rPr>
            <w:rStyle w:val="ListLabel83"/>
            <w:rFonts w:cs="Times New Roman"/>
            <w:lang w:val="en-US"/>
          </w:rPr>
          <w:t xml:space="preserve">Goldman-Eisler, Frieda. (1961). The significance of changes in the rate of articulation. </w:t>
        </w:r>
      </w:hyperlink>
      <w:hyperlink r:id="rId215">
        <w:r w:rsidRPr="003B7399">
          <w:rPr>
            <w:rStyle w:val="ListLabel87"/>
            <w:rFonts w:cs="Times New Roman"/>
            <w:lang w:val="en-US"/>
          </w:rPr>
          <w:t>Language and Speech</w:t>
        </w:r>
      </w:hyperlink>
      <w:hyperlink r:id="rId216">
        <w:r w:rsidRPr="003B7399">
          <w:rPr>
            <w:rStyle w:val="ListLabel83"/>
            <w:rFonts w:cs="Times New Roman"/>
            <w:lang w:val="en-US"/>
          </w:rPr>
          <w:t xml:space="preserve">, </w:t>
        </w:r>
      </w:hyperlink>
      <w:hyperlink r:id="rId217">
        <w:r w:rsidRPr="003B7399">
          <w:rPr>
            <w:rStyle w:val="ListLabel87"/>
            <w:rFonts w:cs="Times New Roman"/>
            <w:lang w:val="en-US"/>
          </w:rPr>
          <w:t>4</w:t>
        </w:r>
      </w:hyperlink>
      <w:hyperlink r:id="rId218">
        <w:r w:rsidRPr="003B7399">
          <w:rPr>
            <w:rStyle w:val="ListLabel83"/>
            <w:rFonts w:cs="Times New Roman"/>
            <w:lang w:val="en-US"/>
          </w:rPr>
          <w:t>(3), 171–174.</w:t>
        </w:r>
      </w:hyperlink>
    </w:p>
    <w:p w14:paraId="6A2669E7" w14:textId="77777777" w:rsidR="00D74124" w:rsidRPr="004A1823" w:rsidRDefault="001732C5" w:rsidP="003B7399">
      <w:pPr>
        <w:spacing w:line="480" w:lineRule="auto"/>
        <w:ind w:left="720" w:hanging="720"/>
        <w:rPr>
          <w:rFonts w:cs="Times New Roman"/>
          <w:lang w:val="en-US"/>
        </w:rPr>
      </w:pPr>
      <w:hyperlink r:id="rId219">
        <w:r w:rsidRPr="004A1823">
          <w:rPr>
            <w:rStyle w:val="ListLabel83"/>
            <w:rFonts w:cs="Times New Roman"/>
            <w:lang w:val="en-US"/>
          </w:rPr>
          <w:t>Goldman-Eisler,</w:t>
        </w:r>
        <w:r w:rsidRPr="003B7399">
          <w:rPr>
            <w:rStyle w:val="ListLabel83"/>
            <w:rFonts w:cs="Times New Roman"/>
            <w:lang w:val="en-US"/>
          </w:rPr>
          <w:t xml:space="preserve"> Frieda. (1968). </w:t>
        </w:r>
      </w:hyperlink>
      <w:hyperlink r:id="rId220">
        <w:r w:rsidRPr="003B7399">
          <w:rPr>
            <w:rStyle w:val="ListLabel87"/>
            <w:rFonts w:cs="Times New Roman"/>
            <w:lang w:val="en-US"/>
          </w:rPr>
          <w:t>Psycholinguistics: Experiments in spontaneous speech</w:t>
        </w:r>
      </w:hyperlink>
      <w:hyperlink r:id="rId221">
        <w:r w:rsidRPr="003B7399">
          <w:rPr>
            <w:rStyle w:val="ListLabel83"/>
            <w:rFonts w:cs="Times New Roman"/>
            <w:lang w:val="en-US"/>
          </w:rPr>
          <w:t>.</w:t>
        </w:r>
      </w:hyperlink>
    </w:p>
    <w:p w14:paraId="5EB9BD20" w14:textId="77777777" w:rsidR="00D74124" w:rsidRPr="004A1823" w:rsidRDefault="001732C5" w:rsidP="003B7399">
      <w:pPr>
        <w:spacing w:line="480" w:lineRule="auto"/>
        <w:ind w:left="720" w:hanging="720"/>
        <w:rPr>
          <w:rFonts w:cs="Times New Roman"/>
          <w:lang w:val="en-US"/>
        </w:rPr>
      </w:pPr>
      <w:hyperlink r:id="rId222">
        <w:r w:rsidRPr="004A1823">
          <w:rPr>
            <w:rStyle w:val="ListLabel83"/>
            <w:rFonts w:cs="Times New Roman"/>
            <w:lang w:val="en-US"/>
          </w:rPr>
          <w:t xml:space="preserve">Goswami, U., &amp; Leong, V. (2013). Speech rhythm and temporal structure: converging perspectives. </w:t>
        </w:r>
      </w:hyperlink>
      <w:hyperlink r:id="rId223">
        <w:r w:rsidRPr="003B7399">
          <w:rPr>
            <w:rStyle w:val="ListLabel87"/>
            <w:rFonts w:cs="Times New Roman"/>
            <w:lang w:val="en-US"/>
          </w:rPr>
          <w:t>Laboratory Phonology</w:t>
        </w:r>
      </w:hyperlink>
      <w:hyperlink r:id="rId224">
        <w:r w:rsidRPr="003B7399">
          <w:rPr>
            <w:rStyle w:val="ListLabel83"/>
            <w:rFonts w:cs="Times New Roman"/>
            <w:lang w:val="en-US"/>
          </w:rPr>
          <w:t xml:space="preserve">, </w:t>
        </w:r>
      </w:hyperlink>
      <w:hyperlink r:id="rId225">
        <w:r w:rsidRPr="003B7399">
          <w:rPr>
            <w:rStyle w:val="ListLabel87"/>
            <w:rFonts w:cs="Times New Roman"/>
            <w:lang w:val="en-US"/>
          </w:rPr>
          <w:t>4</w:t>
        </w:r>
      </w:hyperlink>
      <w:hyperlink r:id="rId226">
        <w:r w:rsidRPr="003B7399">
          <w:rPr>
            <w:rStyle w:val="ListLabel83"/>
            <w:rFonts w:cs="Times New Roman"/>
            <w:lang w:val="en-US"/>
          </w:rPr>
          <w:t>(1), 67–92.</w:t>
        </w:r>
      </w:hyperlink>
    </w:p>
    <w:p w14:paraId="16995848" w14:textId="77777777" w:rsidR="00D74124" w:rsidRPr="004A1823" w:rsidRDefault="001732C5" w:rsidP="003B7399">
      <w:pPr>
        <w:spacing w:line="480" w:lineRule="auto"/>
        <w:ind w:left="720" w:hanging="720"/>
        <w:rPr>
          <w:rFonts w:cs="Times New Roman"/>
          <w:lang w:val="en-US"/>
        </w:rPr>
      </w:pPr>
      <w:hyperlink r:id="rId227">
        <w:r w:rsidRPr="004A1823">
          <w:rPr>
            <w:rStyle w:val="ListLabel83"/>
            <w:rFonts w:cs="Times New Roman"/>
            <w:lang w:val="en-US"/>
          </w:rPr>
          <w:t>Greenberg, S. (1999). Speaking in shorthand–A syllable-centric perspec</w:t>
        </w:r>
        <w:r w:rsidRPr="003B7399">
          <w:rPr>
            <w:rStyle w:val="ListLabel83"/>
            <w:rFonts w:cs="Times New Roman"/>
            <w:lang w:val="en-US"/>
          </w:rPr>
          <w:t xml:space="preserve">tive for understanding pronunciation variation. </w:t>
        </w:r>
      </w:hyperlink>
      <w:hyperlink r:id="rId228">
        <w:r w:rsidRPr="003B7399">
          <w:rPr>
            <w:rStyle w:val="ListLabel87"/>
            <w:rFonts w:cs="Times New Roman"/>
            <w:lang w:val="en-US"/>
          </w:rPr>
          <w:t>Speech Communication</w:t>
        </w:r>
      </w:hyperlink>
      <w:hyperlink r:id="rId229">
        <w:r w:rsidRPr="003B7399">
          <w:rPr>
            <w:rStyle w:val="ListLabel83"/>
            <w:rFonts w:cs="Times New Roman"/>
            <w:lang w:val="en-US"/>
          </w:rPr>
          <w:t xml:space="preserve">, </w:t>
        </w:r>
      </w:hyperlink>
      <w:hyperlink r:id="rId230">
        <w:r w:rsidRPr="003B7399">
          <w:rPr>
            <w:rStyle w:val="ListLabel87"/>
            <w:rFonts w:cs="Times New Roman"/>
            <w:lang w:val="en-US"/>
          </w:rPr>
          <w:t>29</w:t>
        </w:r>
      </w:hyperlink>
      <w:hyperlink r:id="rId231">
        <w:r w:rsidRPr="003B7399">
          <w:rPr>
            <w:rStyle w:val="ListLabel83"/>
            <w:rFonts w:cs="Times New Roman"/>
            <w:lang w:val="en-US"/>
          </w:rPr>
          <w:t>(2–4), 159–176.</w:t>
        </w:r>
      </w:hyperlink>
    </w:p>
    <w:p w14:paraId="13DC8BF7" w14:textId="77777777" w:rsidR="00D74124" w:rsidRPr="004A1823" w:rsidRDefault="001732C5" w:rsidP="003B7399">
      <w:pPr>
        <w:spacing w:line="480" w:lineRule="auto"/>
        <w:ind w:left="720" w:hanging="720"/>
        <w:rPr>
          <w:rFonts w:cs="Times New Roman"/>
          <w:lang w:val="en-US"/>
        </w:rPr>
      </w:pPr>
      <w:hyperlink r:id="rId232">
        <w:r w:rsidRPr="004A1823">
          <w:rPr>
            <w:rStyle w:val="ListLabel83"/>
            <w:rFonts w:cs="Times New Roman"/>
            <w:lang w:val="en-US"/>
          </w:rPr>
          <w:t>Greenberg, S., Carvey, H., Hitchcock, L., &amp; Chang, S. (2003). Temporal properties of spontaneous speech—a syllable</w:t>
        </w:r>
        <w:r w:rsidRPr="003B7399">
          <w:rPr>
            <w:rStyle w:val="ListLabel83"/>
            <w:rFonts w:cs="Times New Roman"/>
            <w:lang w:val="en-US"/>
          </w:rPr>
          <w:t xml:space="preserve">-centric perspective. </w:t>
        </w:r>
      </w:hyperlink>
      <w:hyperlink r:id="rId233">
        <w:r w:rsidRPr="003B7399">
          <w:rPr>
            <w:rStyle w:val="ListLabel87"/>
            <w:rFonts w:cs="Times New Roman"/>
            <w:lang w:val="en-US"/>
          </w:rPr>
          <w:t>Journal of Phonetics</w:t>
        </w:r>
      </w:hyperlink>
      <w:hyperlink r:id="rId234">
        <w:r w:rsidRPr="003B7399">
          <w:rPr>
            <w:rStyle w:val="ListLabel83"/>
            <w:rFonts w:cs="Times New Roman"/>
            <w:lang w:val="en-US"/>
          </w:rPr>
          <w:t xml:space="preserve">, </w:t>
        </w:r>
      </w:hyperlink>
      <w:hyperlink r:id="rId235">
        <w:r w:rsidRPr="003B7399">
          <w:rPr>
            <w:rStyle w:val="ListLabel87"/>
            <w:rFonts w:cs="Times New Roman"/>
            <w:lang w:val="en-US"/>
          </w:rPr>
          <w:t>31</w:t>
        </w:r>
      </w:hyperlink>
      <w:hyperlink r:id="rId236">
        <w:r w:rsidRPr="003B7399">
          <w:rPr>
            <w:rStyle w:val="ListLabel83"/>
            <w:rFonts w:cs="Times New Roman"/>
            <w:lang w:val="en-US"/>
          </w:rPr>
          <w:t>(3–4), 465–485.</w:t>
        </w:r>
      </w:hyperlink>
    </w:p>
    <w:p w14:paraId="0EF232FD" w14:textId="77777777" w:rsidR="00D74124" w:rsidRPr="004A1823" w:rsidRDefault="001732C5" w:rsidP="003B7399">
      <w:pPr>
        <w:spacing w:line="480" w:lineRule="auto"/>
        <w:ind w:left="720" w:hanging="720"/>
        <w:rPr>
          <w:rFonts w:cs="Times New Roman"/>
          <w:lang w:val="en-US"/>
        </w:rPr>
      </w:pPr>
      <w:hyperlink r:id="rId237">
        <w:r w:rsidRPr="004A1823">
          <w:rPr>
            <w:rStyle w:val="ListLabel83"/>
            <w:rFonts w:cs="Times New Roman"/>
            <w:lang w:val="en-US"/>
          </w:rPr>
          <w:t xml:space="preserve">Grosjean, F. (1980). Comparative studies of temporal variables in spoken and sign languages: A short review. </w:t>
        </w:r>
      </w:hyperlink>
      <w:hyperlink r:id="rId238">
        <w:r w:rsidRPr="003B7399">
          <w:rPr>
            <w:rStyle w:val="ListLabel87"/>
            <w:rFonts w:cs="Times New Roman"/>
            <w:lang w:val="en-US"/>
          </w:rPr>
          <w:t>Temporal Variables in Speech</w:t>
        </w:r>
      </w:hyperlink>
      <w:hyperlink r:id="rId239">
        <w:r w:rsidRPr="003B7399">
          <w:rPr>
            <w:rStyle w:val="ListLabel83"/>
            <w:rFonts w:cs="Times New Roman"/>
            <w:lang w:val="en-US"/>
          </w:rPr>
          <w:t>, 307–312.</w:t>
        </w:r>
      </w:hyperlink>
    </w:p>
    <w:p w14:paraId="7C9AC67C" w14:textId="77777777" w:rsidR="00D74124" w:rsidRPr="004A1823" w:rsidRDefault="001732C5" w:rsidP="003B7399">
      <w:pPr>
        <w:spacing w:line="480" w:lineRule="auto"/>
        <w:ind w:left="720" w:hanging="720"/>
        <w:rPr>
          <w:rFonts w:cs="Times New Roman"/>
          <w:lang w:val="en-US"/>
        </w:rPr>
      </w:pPr>
      <w:hyperlink r:id="rId240">
        <w:r w:rsidRPr="004A1823">
          <w:rPr>
            <w:rStyle w:val="ListLabel83"/>
            <w:rFonts w:cs="Times New Roman"/>
            <w:lang w:val="en-US"/>
          </w:rPr>
          <w:t xml:space="preserve">Jeffreys, H. (1998). </w:t>
        </w:r>
      </w:hyperlink>
      <w:hyperlink r:id="rId241">
        <w:r w:rsidRPr="003B7399">
          <w:rPr>
            <w:rStyle w:val="ListLabel87"/>
            <w:rFonts w:cs="Times New Roman"/>
            <w:lang w:val="en-US"/>
          </w:rPr>
          <w:t>The theory of probability</w:t>
        </w:r>
      </w:hyperlink>
      <w:hyperlink r:id="rId242">
        <w:r w:rsidRPr="003B7399">
          <w:rPr>
            <w:rStyle w:val="ListLabel83"/>
            <w:rFonts w:cs="Times New Roman"/>
            <w:lang w:val="en-US"/>
          </w:rPr>
          <w:t>. OUP Oxford.</w:t>
        </w:r>
      </w:hyperlink>
    </w:p>
    <w:p w14:paraId="58BD7430" w14:textId="77777777" w:rsidR="00D74124" w:rsidRPr="004A1823" w:rsidRDefault="001732C5" w:rsidP="003B7399">
      <w:pPr>
        <w:spacing w:line="480" w:lineRule="auto"/>
        <w:ind w:left="720" w:hanging="720"/>
        <w:rPr>
          <w:rFonts w:cs="Times New Roman"/>
          <w:lang w:val="en-US"/>
        </w:rPr>
      </w:pPr>
      <w:hyperlink r:id="rId243">
        <w:r w:rsidRPr="004A1823">
          <w:rPr>
            <w:rStyle w:val="ListLabel83"/>
            <w:rFonts w:cs="Times New Roman"/>
            <w:lang w:val="en-US"/>
          </w:rPr>
          <w:t>Johnson, K. (2004). Massive reduction in conversational American English</w:t>
        </w:r>
        <w:r w:rsidRPr="003B7399">
          <w:rPr>
            <w:rStyle w:val="ListLabel83"/>
            <w:rFonts w:cs="Times New Roman"/>
            <w:lang w:val="en-US"/>
          </w:rPr>
          <w:t xml:space="preserve">. </w:t>
        </w:r>
      </w:hyperlink>
      <w:hyperlink r:id="rId244">
        <w:r w:rsidRPr="003B7399">
          <w:rPr>
            <w:rStyle w:val="ListLabel87"/>
            <w:rFonts w:cs="Times New Roman"/>
            <w:lang w:val="en-US"/>
          </w:rPr>
          <w:t>Spontaneous Speech: Data and Analysis. Proceedings of the 1st Session of the 10th International Symposium</w:t>
        </w:r>
      </w:hyperlink>
      <w:hyperlink r:id="rId245">
        <w:r w:rsidRPr="003B7399">
          <w:rPr>
            <w:rStyle w:val="ListLabel83"/>
            <w:rFonts w:cs="Times New Roman"/>
            <w:lang w:val="en-US"/>
          </w:rPr>
          <w:t>, 29–54. Citeseer.</w:t>
        </w:r>
      </w:hyperlink>
    </w:p>
    <w:p w14:paraId="771F3A10" w14:textId="77777777" w:rsidR="00D74124" w:rsidRPr="004A1823" w:rsidRDefault="001732C5" w:rsidP="003B7399">
      <w:pPr>
        <w:spacing w:line="480" w:lineRule="auto"/>
        <w:ind w:left="720" w:hanging="720"/>
        <w:rPr>
          <w:rFonts w:cs="Times New Roman"/>
          <w:lang w:val="en-US"/>
        </w:rPr>
      </w:pPr>
      <w:hyperlink r:id="rId246">
        <w:r w:rsidRPr="004A1823">
          <w:rPr>
            <w:rStyle w:val="ListLabel83"/>
            <w:rFonts w:cs="Times New Roman"/>
            <w:lang w:val="en-US"/>
          </w:rPr>
          <w:t xml:space="preserve">Kass, R. E., &amp; Raftery, A. E. (1995). Bayes factors. </w:t>
        </w:r>
      </w:hyperlink>
      <w:hyperlink r:id="rId247">
        <w:r w:rsidRPr="003B7399">
          <w:rPr>
            <w:rStyle w:val="ListLabel87"/>
            <w:rFonts w:cs="Times New Roman"/>
            <w:lang w:val="en-US"/>
          </w:rPr>
          <w:t>Journal of the American Statistical Association</w:t>
        </w:r>
      </w:hyperlink>
      <w:hyperlink r:id="rId248">
        <w:r w:rsidRPr="003B7399">
          <w:rPr>
            <w:rStyle w:val="ListLabel83"/>
            <w:rFonts w:cs="Times New Roman"/>
            <w:lang w:val="en-US"/>
          </w:rPr>
          <w:t xml:space="preserve">, </w:t>
        </w:r>
      </w:hyperlink>
      <w:hyperlink r:id="rId249">
        <w:r w:rsidRPr="003B7399">
          <w:rPr>
            <w:rStyle w:val="ListLabel87"/>
            <w:rFonts w:cs="Times New Roman"/>
            <w:lang w:val="en-US"/>
          </w:rPr>
          <w:t>90</w:t>
        </w:r>
      </w:hyperlink>
      <w:hyperlink r:id="rId250">
        <w:r w:rsidRPr="003B7399">
          <w:rPr>
            <w:rStyle w:val="ListLabel83"/>
            <w:rFonts w:cs="Times New Roman"/>
            <w:lang w:val="en-US"/>
          </w:rPr>
          <w:t>(430), 773–795.</w:t>
        </w:r>
      </w:hyperlink>
    </w:p>
    <w:p w14:paraId="040375D9" w14:textId="77777777" w:rsidR="00D74124" w:rsidRPr="004A1823" w:rsidRDefault="001732C5" w:rsidP="003B7399">
      <w:pPr>
        <w:spacing w:line="480" w:lineRule="auto"/>
        <w:ind w:left="720" w:hanging="720"/>
        <w:rPr>
          <w:rFonts w:cs="Times New Roman"/>
          <w:lang w:val="en-US"/>
        </w:rPr>
      </w:pPr>
      <w:hyperlink r:id="rId251">
        <w:r w:rsidRPr="004A1823">
          <w:rPr>
            <w:rStyle w:val="ListLabel83"/>
            <w:rFonts w:cs="Times New Roman"/>
            <w:lang w:val="en-US"/>
          </w:rPr>
          <w:t xml:space="preserve">Kendall, T. S. (2009). </w:t>
        </w:r>
      </w:hyperlink>
      <w:hyperlink r:id="rId252">
        <w:r w:rsidRPr="003B7399">
          <w:rPr>
            <w:rStyle w:val="ListLabel87"/>
            <w:rFonts w:cs="Times New Roman"/>
            <w:lang w:val="en-US"/>
          </w:rPr>
          <w:t>Speech rate, pause, and linguistic variation: An examination through the sociolinguistic archive and analysis project</w:t>
        </w:r>
      </w:hyperlink>
      <w:hyperlink r:id="rId253">
        <w:r w:rsidRPr="003B7399">
          <w:rPr>
            <w:rStyle w:val="ListLabel83"/>
            <w:rFonts w:cs="Times New Roman"/>
            <w:lang w:val="en-US"/>
          </w:rPr>
          <w:t xml:space="preserve"> (PhD Thesis).</w:t>
        </w:r>
      </w:hyperlink>
    </w:p>
    <w:p w14:paraId="13CCA707" w14:textId="77777777" w:rsidR="00D74124" w:rsidRPr="004A1823" w:rsidRDefault="001732C5" w:rsidP="003B7399">
      <w:pPr>
        <w:spacing w:line="480" w:lineRule="auto"/>
        <w:ind w:left="720" w:hanging="720"/>
        <w:rPr>
          <w:rFonts w:cs="Times New Roman"/>
          <w:lang w:val="en-US"/>
        </w:rPr>
      </w:pPr>
      <w:hyperlink r:id="rId254">
        <w:r w:rsidRPr="004A1823">
          <w:rPr>
            <w:rStyle w:val="ListLabel83"/>
            <w:rFonts w:cs="Times New Roman"/>
            <w:lang w:val="en-US"/>
          </w:rPr>
          <w:t xml:space="preserve">Lee, M. D., &amp; Wagenmakers, E. J. (2013). </w:t>
        </w:r>
      </w:hyperlink>
      <w:hyperlink r:id="rId255">
        <w:r w:rsidRPr="003B7399">
          <w:rPr>
            <w:rStyle w:val="ListLabel87"/>
            <w:rFonts w:cs="Times New Roman"/>
            <w:lang w:val="en-US"/>
          </w:rPr>
          <w:t>Bayesian data analysis for cognitive science: A practical course</w:t>
        </w:r>
      </w:hyperlink>
      <w:hyperlink r:id="rId256">
        <w:r w:rsidRPr="003B7399">
          <w:rPr>
            <w:rStyle w:val="ListLabel83"/>
            <w:rFonts w:cs="Times New Roman"/>
            <w:lang w:val="en-US"/>
          </w:rPr>
          <w:t>. New York, NY: Cambridge University Press.</w:t>
        </w:r>
      </w:hyperlink>
    </w:p>
    <w:p w14:paraId="2D307CEE" w14:textId="77777777" w:rsidR="00D74124" w:rsidRPr="004A1823" w:rsidRDefault="001732C5" w:rsidP="003B7399">
      <w:pPr>
        <w:spacing w:line="480" w:lineRule="auto"/>
        <w:ind w:left="720" w:hanging="720"/>
        <w:rPr>
          <w:rFonts w:cs="Times New Roman"/>
          <w:lang w:val="en-US"/>
        </w:rPr>
      </w:pPr>
      <w:hyperlink r:id="rId257">
        <w:r w:rsidRPr="004A1823">
          <w:rPr>
            <w:rStyle w:val="ListLabel83"/>
            <w:rFonts w:cs="Times New Roman"/>
            <w:lang w:val="en-US"/>
          </w:rPr>
          <w:t xml:space="preserve">Linguistic Convergence Laboratory. (n.d.). </w:t>
        </w:r>
      </w:hyperlink>
      <w:hyperlink r:id="rId258">
        <w:r w:rsidRPr="003B7399">
          <w:rPr>
            <w:rStyle w:val="ListLabel87"/>
            <w:rFonts w:cs="Times New Roman"/>
            <w:lang w:val="en-US"/>
          </w:rPr>
          <w:t>Corpus of Qakh Dialect of the Azeri Language</w:t>
        </w:r>
      </w:hyperlink>
      <w:hyperlink r:id="rId259">
        <w:r w:rsidRPr="003B7399">
          <w:rPr>
            <w:rStyle w:val="ListLabel83"/>
            <w:rFonts w:cs="Times New Roman"/>
            <w:lang w:val="en-US"/>
          </w:rPr>
          <w:t>. the School of Linguistics of NRU HSE.</w:t>
        </w:r>
      </w:hyperlink>
    </w:p>
    <w:p w14:paraId="38357195" w14:textId="77777777" w:rsidR="00D74124" w:rsidRPr="004A1823" w:rsidRDefault="001732C5" w:rsidP="003B7399">
      <w:pPr>
        <w:spacing w:line="480" w:lineRule="auto"/>
        <w:ind w:left="720" w:hanging="720"/>
        <w:rPr>
          <w:rFonts w:cs="Times New Roman"/>
          <w:lang w:val="en-US"/>
        </w:rPr>
      </w:pPr>
      <w:hyperlink r:id="rId260">
        <w:r w:rsidRPr="004A1823">
          <w:rPr>
            <w:rStyle w:val="ListLabel83"/>
            <w:rFonts w:cs="Times New Roman"/>
            <w:lang w:val="en-US"/>
          </w:rPr>
          <w:t>Miller, J. L., Grosjean, F., &amp; Lomanto, C. (1984). Articulati</w:t>
        </w:r>
        <w:r w:rsidRPr="003B7399">
          <w:rPr>
            <w:rStyle w:val="ListLabel83"/>
            <w:rFonts w:cs="Times New Roman"/>
            <w:lang w:val="en-US"/>
          </w:rPr>
          <w:t xml:space="preserve">on rate and its variability in spontaneous speech: A reanalysis and some implications. </w:t>
        </w:r>
      </w:hyperlink>
      <w:hyperlink r:id="rId261">
        <w:r w:rsidRPr="003B7399">
          <w:rPr>
            <w:rStyle w:val="ListLabel87"/>
            <w:rFonts w:cs="Times New Roman"/>
            <w:lang w:val="en-US"/>
          </w:rPr>
          <w:t>Phonetica</w:t>
        </w:r>
      </w:hyperlink>
      <w:hyperlink r:id="rId262">
        <w:r w:rsidRPr="003B7399">
          <w:rPr>
            <w:rStyle w:val="ListLabel83"/>
            <w:rFonts w:cs="Times New Roman"/>
            <w:lang w:val="en-US"/>
          </w:rPr>
          <w:t xml:space="preserve">, </w:t>
        </w:r>
      </w:hyperlink>
      <w:hyperlink r:id="rId263">
        <w:r w:rsidRPr="003B7399">
          <w:rPr>
            <w:rStyle w:val="ListLabel87"/>
            <w:rFonts w:cs="Times New Roman"/>
            <w:lang w:val="en-US"/>
          </w:rPr>
          <w:t>41</w:t>
        </w:r>
      </w:hyperlink>
      <w:hyperlink r:id="rId264">
        <w:r w:rsidRPr="003B7399">
          <w:rPr>
            <w:rStyle w:val="ListLabel83"/>
            <w:rFonts w:cs="Times New Roman"/>
            <w:lang w:val="en-US"/>
          </w:rPr>
          <w:t>(4), 215–225.</w:t>
        </w:r>
      </w:hyperlink>
    </w:p>
    <w:p w14:paraId="755320AA" w14:textId="77777777" w:rsidR="00D74124" w:rsidRPr="004A1823" w:rsidRDefault="001732C5" w:rsidP="003B7399">
      <w:pPr>
        <w:spacing w:line="480" w:lineRule="auto"/>
        <w:ind w:left="720" w:hanging="720"/>
        <w:rPr>
          <w:rFonts w:cs="Times New Roman"/>
          <w:lang w:val="en-US"/>
        </w:rPr>
      </w:pPr>
      <w:hyperlink r:id="rId265">
        <w:r w:rsidRPr="004A1823">
          <w:rPr>
            <w:rStyle w:val="ListLabel83"/>
            <w:rFonts w:cs="Times New Roman"/>
            <w:lang w:val="en-US"/>
          </w:rPr>
          <w:t>Moroz, G. (2017a). lingtypology: easy mapping for Linguistic Typology. Retrieved from ht</w:t>
        </w:r>
        <w:r w:rsidRPr="003B7399">
          <w:rPr>
            <w:rStyle w:val="ListLabel83"/>
            <w:rFonts w:cs="Times New Roman"/>
            <w:lang w:val="en-US"/>
          </w:rPr>
          <w:t>tps://CRAN.R-project.org/package=lingtypology</w:t>
        </w:r>
      </w:hyperlink>
    </w:p>
    <w:p w14:paraId="11191B2A" w14:textId="77777777" w:rsidR="00D74124" w:rsidRPr="004A1823" w:rsidRDefault="001732C5" w:rsidP="003B7399">
      <w:pPr>
        <w:spacing w:line="480" w:lineRule="auto"/>
        <w:ind w:left="720" w:hanging="720"/>
        <w:rPr>
          <w:rFonts w:cs="Times New Roman"/>
        </w:rPr>
      </w:pPr>
      <w:hyperlink r:id="rId266">
        <w:r w:rsidRPr="004A1823">
          <w:rPr>
            <w:rStyle w:val="ListLabel83"/>
            <w:rFonts w:cs="Times New Roman"/>
            <w:lang w:val="en-US"/>
          </w:rPr>
          <w:t xml:space="preserve">Moroz, G. (2017b). </w:t>
        </w:r>
        <w:r w:rsidRPr="003B7399">
          <w:rPr>
            <w:rStyle w:val="ListLabel83"/>
            <w:rFonts w:cs="Times New Roman"/>
          </w:rPr>
          <w:t>Скорости</w:t>
        </w:r>
        <w:r w:rsidRPr="003B7399">
          <w:rPr>
            <w:rStyle w:val="ListLabel83"/>
            <w:rFonts w:cs="Times New Roman"/>
            <w:lang w:val="en-US"/>
          </w:rPr>
          <w:t xml:space="preserve"> </w:t>
        </w:r>
        <w:r w:rsidRPr="003B7399">
          <w:rPr>
            <w:rStyle w:val="ListLabel83"/>
            <w:rFonts w:cs="Times New Roman"/>
          </w:rPr>
          <w:t>речи</w:t>
        </w:r>
        <w:r w:rsidRPr="003B7399">
          <w:rPr>
            <w:rStyle w:val="ListLabel83"/>
            <w:rFonts w:cs="Times New Roman"/>
            <w:lang w:val="en-US"/>
          </w:rPr>
          <w:t xml:space="preserve"> </w:t>
        </w:r>
        <w:r w:rsidRPr="003B7399">
          <w:rPr>
            <w:rStyle w:val="ListLabel83"/>
            <w:rFonts w:cs="Times New Roman"/>
          </w:rPr>
          <w:t>носителей</w:t>
        </w:r>
        <w:r w:rsidRPr="003B7399">
          <w:rPr>
            <w:rStyle w:val="ListLabel83"/>
            <w:rFonts w:cs="Times New Roman"/>
            <w:lang w:val="en-US"/>
          </w:rPr>
          <w:t xml:space="preserve"> </w:t>
        </w:r>
        <w:r w:rsidRPr="003B7399">
          <w:rPr>
            <w:rStyle w:val="ListLabel83"/>
            <w:rFonts w:cs="Times New Roman"/>
          </w:rPr>
          <w:t>кубанского</w:t>
        </w:r>
        <w:r w:rsidRPr="003B7399">
          <w:rPr>
            <w:rStyle w:val="ListLabel83"/>
            <w:rFonts w:cs="Times New Roman"/>
            <w:lang w:val="en-US"/>
          </w:rPr>
          <w:t xml:space="preserve"> </w:t>
        </w:r>
        <w:r w:rsidRPr="003B7399">
          <w:rPr>
            <w:rStyle w:val="ListLabel83"/>
            <w:rFonts w:cs="Times New Roman"/>
          </w:rPr>
          <w:t>диалекта</w:t>
        </w:r>
        <w:r w:rsidRPr="003B7399">
          <w:rPr>
            <w:rStyle w:val="ListLabel83"/>
            <w:rFonts w:cs="Times New Roman"/>
            <w:lang w:val="en-US"/>
          </w:rPr>
          <w:t xml:space="preserve"> </w:t>
        </w:r>
        <w:r w:rsidRPr="003B7399">
          <w:rPr>
            <w:rStyle w:val="ListLabel83"/>
            <w:rFonts w:cs="Times New Roman"/>
          </w:rPr>
          <w:t>кабардино</w:t>
        </w:r>
        <w:r w:rsidRPr="003B7399">
          <w:rPr>
            <w:rStyle w:val="ListLabel83"/>
            <w:rFonts w:cs="Times New Roman"/>
            <w:lang w:val="en-US"/>
          </w:rPr>
          <w:t>-</w:t>
        </w:r>
        <w:r w:rsidRPr="003B7399">
          <w:rPr>
            <w:rStyle w:val="ListLabel83"/>
            <w:rFonts w:cs="Times New Roman"/>
          </w:rPr>
          <w:t>черкесского</w:t>
        </w:r>
        <w:r w:rsidRPr="003B7399">
          <w:rPr>
            <w:rStyle w:val="ListLabel83"/>
            <w:rFonts w:cs="Times New Roman"/>
            <w:lang w:val="en-US"/>
          </w:rPr>
          <w:t xml:space="preserve"> </w:t>
        </w:r>
        <w:r w:rsidRPr="003B7399">
          <w:rPr>
            <w:rStyle w:val="ListLabel83"/>
            <w:rFonts w:cs="Times New Roman"/>
          </w:rPr>
          <w:t>языка</w:t>
        </w:r>
        <w:r w:rsidRPr="003B7399">
          <w:rPr>
            <w:rStyle w:val="ListLabel83"/>
            <w:rFonts w:cs="Times New Roman"/>
            <w:lang w:val="en-US"/>
          </w:rPr>
          <w:t xml:space="preserve">: </w:t>
        </w:r>
        <w:r w:rsidRPr="003B7399">
          <w:rPr>
            <w:rStyle w:val="ListLabel83"/>
            <w:rFonts w:cs="Times New Roman"/>
          </w:rPr>
          <w:t>устный</w:t>
        </w:r>
        <w:r w:rsidRPr="003B7399">
          <w:rPr>
            <w:rStyle w:val="ListLabel83"/>
            <w:rFonts w:cs="Times New Roman"/>
            <w:lang w:val="en-US"/>
          </w:rPr>
          <w:t xml:space="preserve"> </w:t>
        </w:r>
        <w:r w:rsidRPr="003B7399">
          <w:rPr>
            <w:rStyle w:val="ListLabel83"/>
            <w:rFonts w:cs="Times New Roman"/>
          </w:rPr>
          <w:t>дискурс</w:t>
        </w:r>
        <w:r w:rsidRPr="003B7399">
          <w:rPr>
            <w:rStyle w:val="ListLabel83"/>
            <w:rFonts w:cs="Times New Roman"/>
            <w:lang w:val="en-US"/>
          </w:rPr>
          <w:t xml:space="preserve"> vs. </w:t>
        </w:r>
        <w:r w:rsidRPr="003B7399">
          <w:rPr>
            <w:rStyle w:val="ListLabel83"/>
            <w:rFonts w:cs="Times New Roman"/>
          </w:rPr>
          <w:t>чтение</w:t>
        </w:r>
        <w:r w:rsidRPr="003B7399">
          <w:rPr>
            <w:rStyle w:val="ListLabel83"/>
            <w:rFonts w:cs="Times New Roman"/>
            <w:lang w:val="en-US"/>
          </w:rPr>
          <w:t xml:space="preserve"> </w:t>
        </w:r>
        <w:r w:rsidRPr="003B7399">
          <w:rPr>
            <w:rStyle w:val="ListLabel83"/>
            <w:rFonts w:cs="Times New Roman"/>
          </w:rPr>
          <w:t>текста</w:t>
        </w:r>
        <w:r w:rsidRPr="003B7399">
          <w:rPr>
            <w:rStyle w:val="ListLabel83"/>
            <w:rFonts w:cs="Times New Roman"/>
            <w:lang w:val="en-US"/>
          </w:rPr>
          <w:t xml:space="preserve"> [Speech rate of speakers of Kuban dialect of the Kabardian language: oral discourse vs. text reading]. </w:t>
        </w:r>
      </w:hyperlink>
      <w:hyperlink r:id="rId267">
        <w:r w:rsidRPr="003B7399">
          <w:rPr>
            <w:rStyle w:val="ListLabel87"/>
            <w:rFonts w:cs="Times New Roman"/>
          </w:rPr>
          <w:t>Томский Журнал ЛИНГ и АНТР. Tomsk Journal LING &amp; ANTHRO</w:t>
        </w:r>
      </w:hyperlink>
      <w:hyperlink r:id="rId268">
        <w:r w:rsidRPr="003B7399">
          <w:rPr>
            <w:rStyle w:val="ListLabel83"/>
            <w:rFonts w:cs="Times New Roman"/>
          </w:rPr>
          <w:t xml:space="preserve">, </w:t>
        </w:r>
      </w:hyperlink>
      <w:hyperlink r:id="rId269">
        <w:r w:rsidRPr="003B7399">
          <w:rPr>
            <w:rStyle w:val="ListLabel87"/>
            <w:rFonts w:cs="Times New Roman"/>
          </w:rPr>
          <w:t>2</w:t>
        </w:r>
      </w:hyperlink>
      <w:hyperlink r:id="rId270">
        <w:r w:rsidRPr="003B7399">
          <w:rPr>
            <w:rStyle w:val="ListLabel83"/>
            <w:rFonts w:cs="Times New Roman"/>
          </w:rPr>
          <w:t>(16), 9–17.</w:t>
        </w:r>
      </w:hyperlink>
    </w:p>
    <w:p w14:paraId="0B33C20C" w14:textId="77777777" w:rsidR="00D74124" w:rsidRPr="004A1823" w:rsidRDefault="001732C5" w:rsidP="003B7399">
      <w:pPr>
        <w:spacing w:line="480" w:lineRule="auto"/>
        <w:ind w:left="720" w:hanging="720"/>
        <w:rPr>
          <w:rFonts w:cs="Times New Roman"/>
          <w:lang w:val="en-US"/>
        </w:rPr>
      </w:pPr>
      <w:hyperlink r:id="rId271">
        <w:r w:rsidRPr="004A1823">
          <w:rPr>
            <w:rStyle w:val="ListLabel83"/>
            <w:rFonts w:cs="Times New Roman"/>
          </w:rPr>
          <w:t xml:space="preserve">Navarro, D. (2019, January 11). </w:t>
        </w:r>
        <w:r w:rsidRPr="003B7399">
          <w:rPr>
            <w:rStyle w:val="ListLabel83"/>
            <w:rFonts w:cs="Times New Roman"/>
            <w:lang w:val="en-US"/>
          </w:rPr>
          <w:t>Learning statistics with R: A tutorial for psychology students and other beginners. (Version 0.6.1). Retrieved 4 June 2019, from https://learningstatisticswithr.com/book/</w:t>
        </w:r>
      </w:hyperlink>
    </w:p>
    <w:p w14:paraId="5BA80B24" w14:textId="77777777" w:rsidR="00D74124" w:rsidRPr="004A1823" w:rsidRDefault="001732C5" w:rsidP="003B7399">
      <w:pPr>
        <w:spacing w:line="480" w:lineRule="auto"/>
        <w:ind w:left="720" w:hanging="720"/>
        <w:rPr>
          <w:rFonts w:cs="Times New Roman"/>
          <w:lang w:val="en-US"/>
        </w:rPr>
      </w:pPr>
      <w:hyperlink r:id="rId272">
        <w:r w:rsidRPr="004A1823">
          <w:rPr>
            <w:rStyle w:val="ListLabel83"/>
            <w:rFonts w:cs="Times New Roman"/>
            <w:lang w:val="en-US"/>
          </w:rPr>
          <w:t xml:space="preserve">Ovsyannikova, M., Say, S., Aplonova, E., Smetina, A., &amp; Sokur, E. (2017). The spoken corpus of the Bashkir language of Rakhmetov and Baimovo villages. Retrieved 11 March </w:t>
        </w:r>
        <w:r w:rsidRPr="003B7399">
          <w:rPr>
            <w:rStyle w:val="ListLabel83"/>
            <w:rFonts w:cs="Times New Roman"/>
            <w:lang w:val="en-US"/>
          </w:rPr>
          <w:t>2019, from https://linghub.ru/oral_bashkir_corpus/</w:t>
        </w:r>
      </w:hyperlink>
    </w:p>
    <w:p w14:paraId="58C05A8A" w14:textId="77777777" w:rsidR="00D74124" w:rsidRPr="004A1823" w:rsidRDefault="001732C5" w:rsidP="003B7399">
      <w:pPr>
        <w:spacing w:line="480" w:lineRule="auto"/>
        <w:ind w:left="720" w:hanging="720"/>
        <w:rPr>
          <w:rFonts w:cs="Times New Roman"/>
          <w:lang w:val="en-US"/>
        </w:rPr>
      </w:pPr>
      <w:hyperlink r:id="rId273">
        <w:r w:rsidRPr="004A1823">
          <w:rPr>
            <w:rStyle w:val="ListLabel83"/>
            <w:rFonts w:cs="Times New Roman"/>
            <w:lang w:val="en-US"/>
          </w:rPr>
          <w:t>Paul (https://stats.stackexchange.com/users/11646/paul). (2017, April 17). What is the difference between fixed effect, random effect and mixed</w:t>
        </w:r>
        <w:r w:rsidRPr="003B7399">
          <w:rPr>
            <w:rStyle w:val="ListLabel83"/>
            <w:rFonts w:cs="Times New Roman"/>
            <w:lang w:val="en-US"/>
          </w:rPr>
          <w:t xml:space="preserve"> effect models? Retrieved from https://stats.stackexchange.com/q/151800</w:t>
        </w:r>
      </w:hyperlink>
    </w:p>
    <w:p w14:paraId="665E40A3" w14:textId="77777777" w:rsidR="00D74124" w:rsidRPr="004A1823" w:rsidRDefault="001732C5" w:rsidP="003B7399">
      <w:pPr>
        <w:spacing w:line="480" w:lineRule="auto"/>
        <w:ind w:left="720" w:hanging="720"/>
        <w:rPr>
          <w:rFonts w:cs="Times New Roman"/>
          <w:lang w:val="en-US"/>
        </w:rPr>
      </w:pPr>
      <w:hyperlink r:id="rId274">
        <w:r w:rsidRPr="004A1823">
          <w:rPr>
            <w:rStyle w:val="ListLabel83"/>
            <w:rFonts w:cs="Times New Roman"/>
            <w:lang w:val="en-US"/>
          </w:rPr>
          <w:t xml:space="preserve">Pellegrino, F., Coupé, C., &amp; Marsico, E. (2011). Across-language perspective on speech </w:t>
        </w:r>
        <w:r w:rsidRPr="004A1823">
          <w:rPr>
            <w:rStyle w:val="ListLabel83"/>
            <w:rFonts w:cs="Times New Roman"/>
            <w:lang w:val="en-US"/>
          </w:rPr>
          <w:lastRenderedPageBreak/>
          <w:t xml:space="preserve">information rate. </w:t>
        </w:r>
      </w:hyperlink>
      <w:hyperlink r:id="rId275">
        <w:r w:rsidRPr="003B7399">
          <w:rPr>
            <w:rStyle w:val="ListLabel87"/>
            <w:rFonts w:cs="Times New Roman"/>
            <w:lang w:val="en-US"/>
          </w:rPr>
          <w:t>Language</w:t>
        </w:r>
      </w:hyperlink>
      <w:hyperlink r:id="rId276">
        <w:r w:rsidRPr="003B7399">
          <w:rPr>
            <w:rStyle w:val="ListLabel83"/>
            <w:rFonts w:cs="Times New Roman"/>
            <w:lang w:val="en-US"/>
          </w:rPr>
          <w:t xml:space="preserve">, </w:t>
        </w:r>
      </w:hyperlink>
      <w:hyperlink r:id="rId277">
        <w:r w:rsidRPr="003B7399">
          <w:rPr>
            <w:rStyle w:val="ListLabel87"/>
            <w:rFonts w:cs="Times New Roman"/>
            <w:lang w:val="en-US"/>
          </w:rPr>
          <w:t>87</w:t>
        </w:r>
      </w:hyperlink>
      <w:hyperlink r:id="rId278">
        <w:r w:rsidRPr="003B7399">
          <w:rPr>
            <w:rStyle w:val="ListLabel83"/>
            <w:rFonts w:cs="Times New Roman"/>
            <w:lang w:val="en-US"/>
          </w:rPr>
          <w:t>(3), 539–558.</w:t>
        </w:r>
      </w:hyperlink>
    </w:p>
    <w:p w14:paraId="48E2AB9E" w14:textId="77777777" w:rsidR="00D74124" w:rsidRPr="004A1823" w:rsidRDefault="001732C5" w:rsidP="003B7399">
      <w:pPr>
        <w:spacing w:line="480" w:lineRule="auto"/>
        <w:ind w:left="720" w:hanging="720"/>
        <w:rPr>
          <w:rFonts w:cs="Times New Roman"/>
          <w:lang w:val="en-US"/>
        </w:rPr>
      </w:pPr>
      <w:hyperlink r:id="rId279">
        <w:r w:rsidRPr="004A1823">
          <w:rPr>
            <w:rStyle w:val="ListLabel83"/>
            <w:rFonts w:cs="Times New Roman"/>
            <w:lang w:val="en-US"/>
          </w:rPr>
          <w:t xml:space="preserve">Pimsleur, P., Hancock, C., &amp; Furey, P. (1977). Speech rate and listening comprehension. </w:t>
        </w:r>
      </w:hyperlink>
      <w:hyperlink r:id="rId280">
        <w:r w:rsidRPr="003B7399">
          <w:rPr>
            <w:rStyle w:val="ListLabel87"/>
            <w:rFonts w:cs="Times New Roman"/>
            <w:lang w:val="en-US"/>
          </w:rPr>
          <w:t>Viewpoints on English as a Second Language</w:t>
        </w:r>
      </w:hyperlink>
      <w:hyperlink r:id="rId281">
        <w:r w:rsidRPr="003B7399">
          <w:rPr>
            <w:rStyle w:val="ListLabel83"/>
            <w:rFonts w:cs="Times New Roman"/>
            <w:lang w:val="en-US"/>
          </w:rPr>
          <w:t>, 27–34.</w:t>
        </w:r>
      </w:hyperlink>
    </w:p>
    <w:p w14:paraId="3ADEB6A6" w14:textId="77777777" w:rsidR="00D74124" w:rsidRPr="004A1823" w:rsidRDefault="001732C5" w:rsidP="003B7399">
      <w:pPr>
        <w:spacing w:line="480" w:lineRule="auto"/>
        <w:ind w:left="720" w:hanging="720"/>
        <w:rPr>
          <w:rFonts w:cs="Times New Roman"/>
          <w:lang w:val="en-US"/>
        </w:rPr>
      </w:pPr>
      <w:hyperlink r:id="rId282">
        <w:r w:rsidRPr="004A1823">
          <w:rPr>
            <w:rStyle w:val="ListLabel83"/>
            <w:rFonts w:cs="Times New Roman"/>
            <w:lang w:val="en-US"/>
          </w:rPr>
          <w:t xml:space="preserve">Quené, H. (2008). Multilevel modeling of between-speaker and within-speaker variation in spontaneous speech tempo. </w:t>
        </w:r>
      </w:hyperlink>
      <w:hyperlink r:id="rId283">
        <w:r w:rsidRPr="003B7399">
          <w:rPr>
            <w:rStyle w:val="ListLabel87"/>
            <w:rFonts w:cs="Times New Roman"/>
            <w:lang w:val="en-US"/>
          </w:rPr>
          <w:t>The Journal of the Acoustical Society of America</w:t>
        </w:r>
      </w:hyperlink>
      <w:hyperlink r:id="rId284">
        <w:r w:rsidRPr="003B7399">
          <w:rPr>
            <w:rStyle w:val="ListLabel83"/>
            <w:rFonts w:cs="Times New Roman"/>
            <w:lang w:val="en-US"/>
          </w:rPr>
          <w:t xml:space="preserve">, </w:t>
        </w:r>
      </w:hyperlink>
      <w:hyperlink r:id="rId285">
        <w:r w:rsidRPr="003B7399">
          <w:rPr>
            <w:rStyle w:val="ListLabel87"/>
            <w:rFonts w:cs="Times New Roman"/>
            <w:lang w:val="en-US"/>
          </w:rPr>
          <w:t>123</w:t>
        </w:r>
      </w:hyperlink>
      <w:hyperlink r:id="rId286">
        <w:r w:rsidRPr="003B7399">
          <w:rPr>
            <w:rStyle w:val="ListLabel83"/>
            <w:rFonts w:cs="Times New Roman"/>
            <w:lang w:val="en-US"/>
          </w:rPr>
          <w:t>(2), 1104–1113.</w:t>
        </w:r>
      </w:hyperlink>
    </w:p>
    <w:p w14:paraId="0D11C783" w14:textId="77777777" w:rsidR="00D74124" w:rsidRPr="004A1823" w:rsidRDefault="001732C5" w:rsidP="003B7399">
      <w:pPr>
        <w:spacing w:line="480" w:lineRule="auto"/>
        <w:ind w:left="720" w:hanging="720"/>
        <w:rPr>
          <w:rFonts w:cs="Times New Roman"/>
          <w:lang w:val="en-US"/>
        </w:rPr>
      </w:pPr>
      <w:hyperlink r:id="rId287">
        <w:r w:rsidRPr="004A1823">
          <w:rPr>
            <w:rStyle w:val="ListLabel83"/>
            <w:rFonts w:cs="Times New Roman"/>
            <w:lang w:val="en-US"/>
          </w:rPr>
          <w:t xml:space="preserve">R Core Team. (2019). R: A language and environment for statistical computing. </w:t>
        </w:r>
      </w:hyperlink>
      <w:hyperlink r:id="rId288">
        <w:r w:rsidRPr="003B7399">
          <w:rPr>
            <w:rStyle w:val="ListLabel87"/>
            <w:rFonts w:cs="Times New Roman"/>
            <w:lang w:val="en-US"/>
          </w:rPr>
          <w:t>R Foundation for Statistical Computing, Vienna, Austria</w:t>
        </w:r>
      </w:hyperlink>
      <w:hyperlink r:id="rId289">
        <w:r w:rsidRPr="003B7399">
          <w:rPr>
            <w:rStyle w:val="ListLabel83"/>
            <w:rFonts w:cs="Times New Roman"/>
            <w:lang w:val="en-US"/>
          </w:rPr>
          <w:t>. Retrieved from https://www.R-project.org/</w:t>
        </w:r>
      </w:hyperlink>
    </w:p>
    <w:p w14:paraId="7E1FB1D2" w14:textId="77777777" w:rsidR="00D74124" w:rsidRPr="004A1823" w:rsidRDefault="001732C5" w:rsidP="003B7399">
      <w:pPr>
        <w:spacing w:line="480" w:lineRule="auto"/>
        <w:ind w:left="720" w:hanging="720"/>
        <w:rPr>
          <w:rFonts w:cs="Times New Roman"/>
          <w:lang w:val="en-US"/>
        </w:rPr>
      </w:pPr>
      <w:hyperlink r:id="rId290">
        <w:r w:rsidRPr="004A1823">
          <w:rPr>
            <w:rStyle w:val="ListLabel83"/>
            <w:rFonts w:cs="Times New Roman"/>
            <w:lang w:val="en-US"/>
          </w:rPr>
          <w:t>Roach, P. (1998). Some Languages ar</w:t>
        </w:r>
        <w:r w:rsidRPr="003B7399">
          <w:rPr>
            <w:rStyle w:val="ListLabel83"/>
            <w:rFonts w:cs="Times New Roman"/>
            <w:lang w:val="en-US"/>
          </w:rPr>
          <w:t xml:space="preserve">e Spoken More Quickly Than Others. In </w:t>
        </w:r>
      </w:hyperlink>
      <w:hyperlink r:id="rId291">
        <w:r w:rsidRPr="003B7399">
          <w:rPr>
            <w:rStyle w:val="ListLabel87"/>
            <w:rFonts w:cs="Times New Roman"/>
            <w:lang w:val="en-US"/>
          </w:rPr>
          <w:t>Language Myths</w:t>
        </w:r>
      </w:hyperlink>
      <w:hyperlink r:id="rId292">
        <w:r w:rsidRPr="003B7399">
          <w:rPr>
            <w:rStyle w:val="ListLabel83"/>
            <w:rFonts w:cs="Times New Roman"/>
            <w:lang w:val="en-US"/>
          </w:rPr>
          <w:t xml:space="preserve"> (pp. 150–158). Retrieved from http://w3.salemstate.edu/~jaske/courses/readings/Some_Languages_are_Spoken_More_Quickly_Than_Others_By_Peter_Roach.htm</w:t>
        </w:r>
      </w:hyperlink>
    </w:p>
    <w:p w14:paraId="20F5BF33" w14:textId="77777777" w:rsidR="00D74124" w:rsidRPr="004A1823" w:rsidRDefault="001732C5" w:rsidP="003B7399">
      <w:pPr>
        <w:spacing w:line="480" w:lineRule="auto"/>
        <w:ind w:left="720" w:hanging="720"/>
        <w:rPr>
          <w:rFonts w:cs="Times New Roman"/>
          <w:lang w:val="en-US"/>
        </w:rPr>
      </w:pPr>
      <w:hyperlink r:id="rId293">
        <w:r w:rsidRPr="004A1823">
          <w:rPr>
            <w:rStyle w:val="ListLabel83"/>
            <w:rFonts w:cs="Times New Roman"/>
            <w:lang w:val="en-US"/>
          </w:rPr>
          <w:t xml:space="preserve">Stepanova, S. (2011). Russian Spontaneous Speech Rate-Based on the Speech Corpus of Russian Everyday Interaction. </w:t>
        </w:r>
      </w:hyperlink>
      <w:hyperlink r:id="rId294">
        <w:r w:rsidRPr="003B7399">
          <w:rPr>
            <w:rStyle w:val="ListLabel87"/>
            <w:rFonts w:cs="Times New Roman"/>
            <w:lang w:val="en-US"/>
          </w:rPr>
          <w:t>ICPhS</w:t>
        </w:r>
      </w:hyperlink>
      <w:hyperlink r:id="rId295">
        <w:r w:rsidRPr="003B7399">
          <w:rPr>
            <w:rStyle w:val="ListLabel83"/>
            <w:rFonts w:cs="Times New Roman"/>
            <w:lang w:val="en-US"/>
          </w:rPr>
          <w:t>, 1902–1905.</w:t>
        </w:r>
      </w:hyperlink>
    </w:p>
    <w:p w14:paraId="0EB4CF63" w14:textId="77777777" w:rsidR="00D74124" w:rsidRPr="004A1823" w:rsidRDefault="001732C5" w:rsidP="003B7399">
      <w:pPr>
        <w:spacing w:line="480" w:lineRule="auto"/>
        <w:ind w:left="720" w:hanging="720"/>
        <w:rPr>
          <w:rFonts w:cs="Times New Roman"/>
          <w:lang w:val="en-US"/>
        </w:rPr>
      </w:pPr>
      <w:hyperlink r:id="rId296">
        <w:r w:rsidRPr="004A1823">
          <w:rPr>
            <w:rStyle w:val="ListLabel83"/>
            <w:rFonts w:cs="Times New Roman"/>
            <w:lang w:val="en-US"/>
          </w:rPr>
          <w:t>Tauroza, S., &amp; Allison, D. (1990). Speech Rates in British Eng</w:t>
        </w:r>
        <w:r w:rsidRPr="003B7399">
          <w:rPr>
            <w:rStyle w:val="ListLabel83"/>
            <w:rFonts w:cs="Times New Roman"/>
            <w:lang w:val="en-US"/>
          </w:rPr>
          <w:t xml:space="preserve">lish. </w:t>
        </w:r>
      </w:hyperlink>
      <w:hyperlink r:id="rId297">
        <w:r w:rsidRPr="003B7399">
          <w:rPr>
            <w:rStyle w:val="ListLabel87"/>
            <w:rFonts w:cs="Times New Roman"/>
            <w:lang w:val="en-US"/>
          </w:rPr>
          <w:t>Applied Linguistics</w:t>
        </w:r>
      </w:hyperlink>
      <w:hyperlink r:id="rId298">
        <w:r w:rsidRPr="003B7399">
          <w:rPr>
            <w:rStyle w:val="ListLabel83"/>
            <w:rFonts w:cs="Times New Roman"/>
            <w:lang w:val="en-US"/>
          </w:rPr>
          <w:t xml:space="preserve">, </w:t>
        </w:r>
      </w:hyperlink>
      <w:hyperlink r:id="rId299">
        <w:r w:rsidRPr="003B7399">
          <w:rPr>
            <w:rStyle w:val="ListLabel87"/>
            <w:rFonts w:cs="Times New Roman"/>
            <w:lang w:val="en-US"/>
          </w:rPr>
          <w:t>11</w:t>
        </w:r>
      </w:hyperlink>
      <w:hyperlink r:id="rId300">
        <w:r w:rsidRPr="003B7399">
          <w:rPr>
            <w:rStyle w:val="ListLabel83"/>
            <w:rFonts w:cs="Times New Roman"/>
            <w:lang w:val="en-US"/>
          </w:rPr>
          <w:t>(1), 90–105. https://doi.org/10.1093/applin/11.1.90</w:t>
        </w:r>
      </w:hyperlink>
    </w:p>
    <w:p w14:paraId="4984C3DC" w14:textId="77777777" w:rsidR="00D74124" w:rsidRPr="004A1823" w:rsidRDefault="001732C5" w:rsidP="003B7399">
      <w:pPr>
        <w:spacing w:line="480" w:lineRule="auto"/>
        <w:ind w:left="720" w:hanging="720"/>
        <w:rPr>
          <w:rFonts w:cs="Times New Roman"/>
          <w:lang w:val="en-US"/>
        </w:rPr>
      </w:pPr>
      <w:hyperlink r:id="rId301">
        <w:r w:rsidRPr="004A1823">
          <w:rPr>
            <w:rStyle w:val="ListLabel83"/>
            <w:rFonts w:cs="Times New Roman"/>
            <w:lang w:val="en-US"/>
          </w:rPr>
          <w:t>The Multimedia Corpus of the Chukchi Language. (2018). Retrieved from http://chuklang.ru/corpus</w:t>
        </w:r>
      </w:hyperlink>
    </w:p>
    <w:p w14:paraId="055A9FEC" w14:textId="77777777" w:rsidR="00D74124" w:rsidRPr="004A1823" w:rsidRDefault="001732C5" w:rsidP="003B7399">
      <w:pPr>
        <w:spacing w:line="480" w:lineRule="auto"/>
        <w:ind w:left="720" w:hanging="720"/>
        <w:rPr>
          <w:rFonts w:cs="Times New Roman"/>
          <w:lang w:val="en-US"/>
        </w:rPr>
      </w:pPr>
      <w:hyperlink r:id="rId302">
        <w:r w:rsidRPr="004A1823">
          <w:rPr>
            <w:rStyle w:val="ListLabel83"/>
            <w:rFonts w:cs="Times New Roman"/>
            <w:lang w:val="en-US"/>
          </w:rPr>
          <w:t>The Spoken Corpus of the Beserman Language. (2018). Retrieved from http://multimedia-corpus.beserman.ru/search</w:t>
        </w:r>
      </w:hyperlink>
    </w:p>
    <w:p w14:paraId="00B5E1C7" w14:textId="77777777" w:rsidR="00D74124" w:rsidRPr="004A1823" w:rsidRDefault="001732C5" w:rsidP="003B7399">
      <w:pPr>
        <w:spacing w:line="480" w:lineRule="auto"/>
        <w:ind w:left="720" w:hanging="720"/>
        <w:rPr>
          <w:rFonts w:cs="Times New Roman"/>
          <w:lang w:val="en-US"/>
        </w:rPr>
      </w:pPr>
      <w:hyperlink r:id="rId303">
        <w:r w:rsidRPr="004A1823">
          <w:rPr>
            <w:rStyle w:val="ListLabel83"/>
            <w:rFonts w:cs="Times New Roman"/>
            <w:lang w:val="en-US"/>
          </w:rPr>
          <w:t xml:space="preserve">Van Rossum, G., &amp; Drake, F. L. (2011). </w:t>
        </w:r>
      </w:hyperlink>
      <w:hyperlink r:id="rId304">
        <w:r w:rsidRPr="003B7399">
          <w:rPr>
            <w:rStyle w:val="ListLabel87"/>
            <w:rFonts w:cs="Times New Roman"/>
            <w:lang w:val="en-US"/>
          </w:rPr>
          <w:t>The python language reference manual</w:t>
        </w:r>
      </w:hyperlink>
      <w:hyperlink r:id="rId305">
        <w:r w:rsidRPr="003B7399">
          <w:rPr>
            <w:rStyle w:val="ListLabel83"/>
            <w:rFonts w:cs="Times New Roman"/>
            <w:lang w:val="en-US"/>
          </w:rPr>
          <w:t>. Network Theory Ltd.</w:t>
        </w:r>
      </w:hyperlink>
    </w:p>
    <w:p w14:paraId="5CA335E1" w14:textId="77777777" w:rsidR="00D74124" w:rsidRPr="004A1823" w:rsidRDefault="001732C5" w:rsidP="003B7399">
      <w:pPr>
        <w:spacing w:line="480" w:lineRule="auto"/>
        <w:ind w:left="720" w:hanging="720"/>
        <w:rPr>
          <w:rFonts w:cs="Times New Roman"/>
          <w:lang w:val="en-US"/>
        </w:rPr>
      </w:pPr>
      <w:hyperlink r:id="rId306">
        <w:r w:rsidRPr="004A1823">
          <w:rPr>
            <w:rStyle w:val="ListLabel83"/>
            <w:rFonts w:cs="Times New Roman"/>
            <w:lang w:val="en-US"/>
          </w:rPr>
          <w:t>Van Santen, J.</w:t>
        </w:r>
        <w:r w:rsidRPr="003B7399">
          <w:rPr>
            <w:rStyle w:val="ListLabel83"/>
            <w:rFonts w:cs="Times New Roman"/>
            <w:lang w:val="en-US"/>
          </w:rPr>
          <w:t xml:space="preserve"> P. (1992). Contextual effects on vowel duration. </w:t>
        </w:r>
      </w:hyperlink>
      <w:hyperlink r:id="rId307">
        <w:r w:rsidRPr="003B7399">
          <w:rPr>
            <w:rStyle w:val="ListLabel87"/>
            <w:rFonts w:cs="Times New Roman"/>
            <w:lang w:val="en-US"/>
          </w:rPr>
          <w:t>Speech Communication</w:t>
        </w:r>
      </w:hyperlink>
      <w:hyperlink r:id="rId308">
        <w:r w:rsidRPr="003B7399">
          <w:rPr>
            <w:rStyle w:val="ListLabel83"/>
            <w:rFonts w:cs="Times New Roman"/>
            <w:lang w:val="en-US"/>
          </w:rPr>
          <w:t xml:space="preserve">, </w:t>
        </w:r>
      </w:hyperlink>
      <w:hyperlink r:id="rId309">
        <w:r w:rsidRPr="003B7399">
          <w:rPr>
            <w:rStyle w:val="ListLabel87"/>
            <w:rFonts w:cs="Times New Roman"/>
            <w:lang w:val="en-US"/>
          </w:rPr>
          <w:t>11</w:t>
        </w:r>
      </w:hyperlink>
      <w:hyperlink r:id="rId310">
        <w:r w:rsidRPr="003B7399">
          <w:rPr>
            <w:rStyle w:val="ListLabel83"/>
            <w:rFonts w:cs="Times New Roman"/>
            <w:lang w:val="en-US"/>
          </w:rPr>
          <w:t>(6), 513–546.</w:t>
        </w:r>
      </w:hyperlink>
    </w:p>
    <w:p w14:paraId="7C56E77B" w14:textId="77777777" w:rsidR="00D74124" w:rsidRPr="004A1823" w:rsidRDefault="001732C5" w:rsidP="003B7399">
      <w:pPr>
        <w:spacing w:line="480" w:lineRule="auto"/>
        <w:ind w:left="720" w:hanging="720"/>
        <w:rPr>
          <w:rFonts w:cs="Times New Roman"/>
          <w:lang w:val="en-US"/>
        </w:rPr>
      </w:pPr>
      <w:hyperlink r:id="rId311">
        <w:r w:rsidRPr="004A1823">
          <w:rPr>
            <w:rStyle w:val="ListLabel83"/>
            <w:rFonts w:cs="Times New Roman"/>
            <w:lang w:val="en-US"/>
          </w:rPr>
          <w:t xml:space="preserve">Wightman, C. W., Shattuck-Hufnagel, S., Ostendorf, M., &amp; Price, P. J. (1992). Segmental durations in the vicinity </w:t>
        </w:r>
        <w:r w:rsidRPr="003B7399">
          <w:rPr>
            <w:rStyle w:val="ListLabel83"/>
            <w:rFonts w:cs="Times New Roman"/>
            <w:lang w:val="en-US"/>
          </w:rPr>
          <w:t xml:space="preserve">of prosodic phrase boundaries. </w:t>
        </w:r>
      </w:hyperlink>
      <w:hyperlink r:id="rId312">
        <w:r w:rsidRPr="003B7399">
          <w:rPr>
            <w:rStyle w:val="ListLabel87"/>
            <w:rFonts w:cs="Times New Roman"/>
            <w:lang w:val="en-US"/>
          </w:rPr>
          <w:t>The Journal of the Acoustical Society of America</w:t>
        </w:r>
      </w:hyperlink>
      <w:hyperlink r:id="rId313">
        <w:r w:rsidRPr="003B7399">
          <w:rPr>
            <w:rStyle w:val="ListLabel83"/>
            <w:rFonts w:cs="Times New Roman"/>
            <w:lang w:val="en-US"/>
          </w:rPr>
          <w:t xml:space="preserve">, </w:t>
        </w:r>
      </w:hyperlink>
      <w:hyperlink r:id="rId314">
        <w:r w:rsidRPr="003B7399">
          <w:rPr>
            <w:rStyle w:val="ListLabel87"/>
            <w:rFonts w:cs="Times New Roman"/>
            <w:lang w:val="en-US"/>
          </w:rPr>
          <w:t>91</w:t>
        </w:r>
      </w:hyperlink>
      <w:hyperlink r:id="rId315">
        <w:r w:rsidRPr="003B7399">
          <w:rPr>
            <w:rStyle w:val="ListLabel83"/>
            <w:rFonts w:cs="Times New Roman"/>
            <w:lang w:val="en-US"/>
          </w:rPr>
          <w:t>(3), 1707–1717.</w:t>
        </w:r>
      </w:hyperlink>
    </w:p>
    <w:p w14:paraId="2CFB50D2" w14:textId="77777777" w:rsidR="00D74124" w:rsidRPr="004A1823" w:rsidRDefault="001732C5" w:rsidP="003B7399">
      <w:pPr>
        <w:spacing w:line="480" w:lineRule="auto"/>
        <w:ind w:left="720" w:hanging="720"/>
        <w:rPr>
          <w:rFonts w:cs="Times New Roman"/>
          <w:lang w:val="en-US"/>
        </w:rPr>
      </w:pPr>
      <w:hyperlink r:id="rId316">
        <w:r w:rsidRPr="004A1823">
          <w:rPr>
            <w:rStyle w:val="ListLabel83"/>
            <w:rFonts w:cs="Times New Roman"/>
            <w:lang w:val="it-IT"/>
          </w:rPr>
          <w:t xml:space="preserve">Yuan, J., Liberman, M., &amp; Cieri, C. (2006). </w:t>
        </w:r>
        <w:r w:rsidRPr="003B7399">
          <w:rPr>
            <w:rStyle w:val="ListLabel83"/>
            <w:rFonts w:cs="Times New Roman"/>
            <w:lang w:val="en-US"/>
          </w:rPr>
          <w:t xml:space="preserve">Towards an integrated understanding of speaking rate in conversation. </w:t>
        </w:r>
      </w:hyperlink>
      <w:hyperlink r:id="rId317">
        <w:r w:rsidRPr="003B7399">
          <w:rPr>
            <w:rStyle w:val="ListLabel87"/>
            <w:rFonts w:cs="Times New Roman"/>
            <w:lang w:val="en-US"/>
          </w:rPr>
          <w:t>Ninth International Conference on Spoken Language Processing</w:t>
        </w:r>
      </w:hyperlink>
      <w:hyperlink r:id="rId318">
        <w:r w:rsidRPr="003B7399">
          <w:rPr>
            <w:rStyle w:val="ListLabel83"/>
            <w:rFonts w:cs="Times New Roman"/>
            <w:lang w:val="en-US"/>
          </w:rPr>
          <w:t>.</w:t>
        </w:r>
      </w:hyperlink>
    </w:p>
    <w:p w14:paraId="40585AEF" w14:textId="77777777" w:rsidR="00D74124" w:rsidRPr="004A1823" w:rsidRDefault="001732C5" w:rsidP="003B7399">
      <w:pPr>
        <w:spacing w:line="480" w:lineRule="auto"/>
        <w:ind w:left="720" w:hanging="720"/>
        <w:rPr>
          <w:rFonts w:cs="Times New Roman"/>
        </w:rPr>
      </w:pPr>
      <w:hyperlink r:id="rId319">
        <w:r w:rsidRPr="004A1823">
          <w:rPr>
            <w:rStyle w:val="ListLabel83"/>
            <w:rFonts w:cs="Times New Roman"/>
            <w:lang w:val="en-US"/>
          </w:rPr>
          <w:t xml:space="preserve">Zellner, B. (1998). </w:t>
        </w:r>
      </w:hyperlink>
      <w:hyperlink r:id="rId320">
        <w:r w:rsidRPr="003B7399">
          <w:rPr>
            <w:rStyle w:val="ListLabel87"/>
            <w:rFonts w:cs="Times New Roman"/>
            <w:lang w:val="en-US"/>
          </w:rPr>
          <w:t>Fast and Slow Speech Rate: a Characterisation for French</w:t>
        </w:r>
      </w:hyperlink>
      <w:hyperlink r:id="rId321">
        <w:r w:rsidRPr="003B7399">
          <w:rPr>
            <w:rStyle w:val="ListLabel83"/>
            <w:rFonts w:cs="Times New Roman"/>
            <w:lang w:val="en-US"/>
          </w:rPr>
          <w:t xml:space="preserve">. </w:t>
        </w:r>
      </w:hyperlink>
      <w:hyperlink r:id="rId322">
        <w:r w:rsidRPr="003B7399">
          <w:rPr>
            <w:rStyle w:val="ListLabel87"/>
            <w:rFonts w:cs="Times New Roman"/>
          </w:rPr>
          <w:t>7</w:t>
        </w:r>
      </w:hyperlink>
      <w:hyperlink r:id="rId323">
        <w:r w:rsidRPr="003B7399">
          <w:rPr>
            <w:rStyle w:val="ListLabel83"/>
            <w:rFonts w:cs="Times New Roman"/>
          </w:rPr>
          <w:t>, 3159–3163. Retrieved from http://cogprints.org/893/</w:t>
        </w:r>
      </w:hyperlink>
    </w:p>
    <w:p w14:paraId="18A56A14" w14:textId="77777777" w:rsidR="00D74124" w:rsidRPr="00446C96" w:rsidRDefault="00D525A6" w:rsidP="003B7399">
      <w:pPr>
        <w:spacing w:line="480" w:lineRule="auto"/>
        <w:ind w:left="720" w:hanging="720"/>
        <w:rPr>
          <w:rFonts w:cs="Times New Roman"/>
          <w:lang w:val="en-US"/>
          <w:rPrChange w:id="1161" w:author="Maria Myslina" w:date="2019-06-04T16:32:00Z">
            <w:rPr>
              <w:rFonts w:cs="Times New Roman"/>
            </w:rPr>
          </w:rPrChange>
        </w:rPr>
      </w:pPr>
      <w:hyperlink r:id="rId324">
        <w:r w:rsidR="001732C5" w:rsidRPr="004A1823">
          <w:rPr>
            <w:rStyle w:val="ListLabel83"/>
            <w:rFonts w:cs="Times New Roman"/>
          </w:rPr>
          <w:t xml:space="preserve">Zinder, L., &amp; Maslov, J. (1982). </w:t>
        </w:r>
      </w:hyperlink>
      <w:hyperlink r:id="rId325">
        <w:r w:rsidR="001732C5" w:rsidRPr="003B7399">
          <w:rPr>
            <w:rStyle w:val="ListLabel87"/>
            <w:rFonts w:cs="Times New Roman"/>
          </w:rPr>
          <w:t>Л.В.Щерба – лингвист-теоретик и педагог [L.V.Shcherba – the linguist theorist and teacher]</w:t>
        </w:r>
      </w:hyperlink>
      <w:r w:rsidRPr="003B7399">
        <w:rPr>
          <w:rStyle w:val="ListLabel83"/>
          <w:rFonts w:cs="Times New Roman"/>
        </w:rPr>
        <w:fldChar w:fldCharType="begin"/>
      </w:r>
      <w:r w:rsidRPr="003B7399">
        <w:rPr>
          <w:rStyle w:val="ListLabel83"/>
          <w:rFonts w:cs="Times New Roman"/>
        </w:rPr>
        <w:instrText xml:space="preserve"> HYPERLINK "https://www.zotero.org/google-docs/?l1uqXi" \h </w:instrText>
      </w:r>
      <w:r w:rsidRPr="003B7399">
        <w:rPr>
          <w:rStyle w:val="ListLabel83"/>
          <w:rFonts w:cs="Times New Roman"/>
        </w:rPr>
        <w:fldChar w:fldCharType="separate"/>
      </w:r>
      <w:r w:rsidR="001732C5" w:rsidRPr="003B7399">
        <w:rPr>
          <w:rStyle w:val="ListLabel83"/>
          <w:rFonts w:cs="Times New Roman"/>
        </w:rPr>
        <w:t xml:space="preserve">. </w:t>
      </w:r>
      <w:r w:rsidR="001732C5" w:rsidRPr="00446C96">
        <w:rPr>
          <w:rStyle w:val="ListLabel83"/>
          <w:rFonts w:cs="Times New Roman"/>
          <w:lang w:val="en-US"/>
          <w:rPrChange w:id="1162" w:author="Maria Myslina" w:date="2019-06-04T16:32:00Z">
            <w:rPr>
              <w:rStyle w:val="ListLabel83"/>
              <w:rFonts w:cs="Times New Roman"/>
            </w:rPr>
          </w:rPrChange>
        </w:rPr>
        <w:t>‘</w:t>
      </w:r>
      <w:r w:rsidR="001732C5" w:rsidRPr="003B7399">
        <w:rPr>
          <w:rStyle w:val="ListLabel83"/>
          <w:rFonts w:cs="Times New Roman"/>
        </w:rPr>
        <w:t>Наука</w:t>
      </w:r>
      <w:r w:rsidR="001732C5" w:rsidRPr="00446C96">
        <w:rPr>
          <w:rStyle w:val="ListLabel83"/>
          <w:rFonts w:cs="Times New Roman"/>
          <w:lang w:val="en-US"/>
          <w:rPrChange w:id="1163" w:author="Maria Myslina" w:date="2019-06-04T16:32:00Z">
            <w:rPr>
              <w:rStyle w:val="ListLabel83"/>
              <w:rFonts w:cs="Times New Roman"/>
            </w:rPr>
          </w:rPrChange>
        </w:rPr>
        <w:t xml:space="preserve">’, </w:t>
      </w:r>
      <w:r w:rsidR="001732C5" w:rsidRPr="003B7399">
        <w:rPr>
          <w:rStyle w:val="ListLabel83"/>
          <w:rFonts w:cs="Times New Roman"/>
        </w:rPr>
        <w:t>Ленинградское</w:t>
      </w:r>
      <w:r w:rsidR="001732C5" w:rsidRPr="00446C96">
        <w:rPr>
          <w:rStyle w:val="ListLabel83"/>
          <w:rFonts w:cs="Times New Roman"/>
          <w:lang w:val="en-US"/>
          <w:rPrChange w:id="1164" w:author="Maria Myslina" w:date="2019-06-04T16:32:00Z">
            <w:rPr>
              <w:rStyle w:val="ListLabel83"/>
              <w:rFonts w:cs="Times New Roman"/>
            </w:rPr>
          </w:rPrChange>
        </w:rPr>
        <w:t xml:space="preserve"> </w:t>
      </w:r>
      <w:r w:rsidR="001732C5" w:rsidRPr="003B7399">
        <w:rPr>
          <w:rStyle w:val="ListLabel83"/>
          <w:rFonts w:cs="Times New Roman"/>
        </w:rPr>
        <w:t>отд</w:t>
      </w:r>
      <w:r w:rsidR="001732C5" w:rsidRPr="00446C96">
        <w:rPr>
          <w:rStyle w:val="ListLabel83"/>
          <w:rFonts w:cs="Times New Roman"/>
          <w:lang w:val="en-US"/>
          <w:rPrChange w:id="1165" w:author="Maria Myslina" w:date="2019-06-04T16:32:00Z">
            <w:rPr>
              <w:rStyle w:val="ListLabel83"/>
              <w:rFonts w:cs="Times New Roman"/>
            </w:rPr>
          </w:rPrChange>
        </w:rPr>
        <w:t>-</w:t>
      </w:r>
      <w:r w:rsidR="001732C5" w:rsidRPr="003B7399">
        <w:rPr>
          <w:rStyle w:val="ListLabel83"/>
          <w:rFonts w:cs="Times New Roman"/>
        </w:rPr>
        <w:t>ние</w:t>
      </w:r>
      <w:r w:rsidR="001732C5" w:rsidRPr="00446C96">
        <w:rPr>
          <w:rStyle w:val="ListLabel83"/>
          <w:rFonts w:cs="Times New Roman"/>
          <w:lang w:val="en-US"/>
          <w:rPrChange w:id="1166" w:author="Maria Myslina" w:date="2019-06-04T16:32:00Z">
            <w:rPr>
              <w:rStyle w:val="ListLabel83"/>
              <w:rFonts w:cs="Times New Roman"/>
            </w:rPr>
          </w:rPrChange>
        </w:rPr>
        <w:t xml:space="preserve"> [’Nauka’, St. Petersburg department].</w:t>
      </w:r>
      <w:r w:rsidRPr="003B7399">
        <w:rPr>
          <w:rStyle w:val="ListLabel83"/>
          <w:rFonts w:cs="Times New Roman"/>
        </w:rPr>
        <w:fldChar w:fldCharType="end"/>
      </w:r>
    </w:p>
    <w:p w14:paraId="1CE34048" w14:textId="77777777" w:rsidR="00D74124" w:rsidRPr="00446C96" w:rsidRDefault="001732C5" w:rsidP="003B7399">
      <w:pPr>
        <w:pStyle w:val="1"/>
        <w:ind w:left="0" w:firstLine="566"/>
        <w:rPr>
          <w:lang w:val="en-US"/>
          <w:rPrChange w:id="1167" w:author="Maria Myslina" w:date="2019-06-04T16:32:00Z">
            <w:rPr/>
          </w:rPrChange>
        </w:rPr>
      </w:pPr>
      <w:bookmarkStart w:id="1168" w:name="_2j4u2cr5qie6"/>
      <w:bookmarkEnd w:id="1168"/>
      <w:r w:rsidRPr="00446C96">
        <w:rPr>
          <w:lang w:val="en-US"/>
          <w:rPrChange w:id="1169" w:author="Maria Myslina" w:date="2019-06-04T16:32:00Z">
            <w:rPr/>
          </w:rPrChange>
        </w:rPr>
        <w:br w:type="page"/>
      </w:r>
    </w:p>
    <w:p w14:paraId="22424783" w14:textId="6CE8F895" w:rsidR="00446C96" w:rsidRDefault="00446C96" w:rsidP="003B7399">
      <w:pPr>
        <w:pStyle w:val="1"/>
        <w:ind w:left="0" w:firstLine="566"/>
        <w:rPr>
          <w:ins w:id="1170" w:author="Maria Myslina" w:date="2019-06-04T16:32:00Z"/>
          <w:lang w:val="en-US"/>
        </w:rPr>
      </w:pPr>
      <w:bookmarkStart w:id="1171" w:name="_z34m6x60obup"/>
      <w:bookmarkStart w:id="1172" w:name="_Toc10559780"/>
      <w:bookmarkEnd w:id="1171"/>
      <w:ins w:id="1173" w:author="Maria Myslina" w:date="2019-06-04T16:32:00Z">
        <w:r>
          <w:rPr>
            <w:lang w:val="en-US"/>
          </w:rPr>
          <w:lastRenderedPageBreak/>
          <w:t>Appendix 1</w:t>
        </w:r>
        <w:bookmarkEnd w:id="1172"/>
      </w:ins>
    </w:p>
    <w:p w14:paraId="48CAD884" w14:textId="65077B5F" w:rsidR="00D124A8" w:rsidRPr="00D124A8" w:rsidRDefault="00D124A8" w:rsidP="00446C96">
      <w:pPr>
        <w:rPr>
          <w:ins w:id="1174" w:author="Maria Myslina" w:date="2019-06-04T16:33:00Z"/>
          <w:lang w:val="en-US"/>
        </w:rPr>
      </w:pPr>
      <w:ins w:id="1175" w:author="Maria Myslina" w:date="2019-06-04T16:34:00Z">
        <w:r>
          <w:rPr>
            <w:lang w:val="en-US"/>
          </w:rPr>
          <w:t xml:space="preserve">Link to the repository of the present work on </w:t>
        </w:r>
      </w:ins>
      <w:ins w:id="1176" w:author="Maria Myslina" w:date="2019-06-04T16:33:00Z">
        <w:r>
          <w:rPr>
            <w:lang w:val="en-US"/>
          </w:rPr>
          <w:t>GitHub</w:t>
        </w:r>
        <w:r w:rsidRPr="00D124A8">
          <w:rPr>
            <w:lang w:val="en-US"/>
          </w:rPr>
          <w:t xml:space="preserve">: </w:t>
        </w:r>
        <w:r>
          <w:fldChar w:fldCharType="begin"/>
        </w:r>
        <w:r w:rsidRPr="00D124A8">
          <w:rPr>
            <w:lang w:val="en-US"/>
            <w:rPrChange w:id="1177" w:author="Maria Myslina" w:date="2019-06-04T16:34:00Z">
              <w:rPr/>
            </w:rPrChange>
          </w:rPr>
          <w:instrText xml:space="preserve"> HYPERLINK "https://github.com/maria-terekhina/Diploma" </w:instrText>
        </w:r>
        <w:r>
          <w:fldChar w:fldCharType="separate"/>
        </w:r>
        <w:r w:rsidRPr="00D124A8">
          <w:rPr>
            <w:rStyle w:val="afa"/>
            <w:lang w:val="en-US"/>
            <w:rPrChange w:id="1178" w:author="Maria Myslina" w:date="2019-06-04T16:34:00Z">
              <w:rPr>
                <w:rStyle w:val="afa"/>
              </w:rPr>
            </w:rPrChange>
          </w:rPr>
          <w:t>https://github.com/maria-terekhina/Diploma</w:t>
        </w:r>
        <w:r>
          <w:fldChar w:fldCharType="end"/>
        </w:r>
        <w:r w:rsidRPr="00D124A8">
          <w:rPr>
            <w:lang w:val="en-US"/>
          </w:rPr>
          <w:t>.</w:t>
        </w:r>
      </w:ins>
      <w:ins w:id="1179" w:author="Maria Myslina" w:date="2019-06-04T16:36:00Z">
        <w:r>
          <w:rPr>
            <w:lang w:val="en-US"/>
          </w:rPr>
          <w:t xml:space="preserve"> </w:t>
        </w:r>
      </w:ins>
      <w:ins w:id="1180" w:author="Maria Myslina" w:date="2019-06-04T16:34:00Z">
        <w:r>
          <w:rPr>
            <w:lang w:val="en-US"/>
          </w:rPr>
          <w:t>Via the link</w:t>
        </w:r>
      </w:ins>
      <w:ins w:id="1181" w:author="Maria Myslina" w:date="2019-06-04T17:00:00Z">
        <w:r w:rsidR="009D2D5C">
          <w:rPr>
            <w:lang w:val="en-US"/>
          </w:rPr>
          <w:t>,</w:t>
        </w:r>
      </w:ins>
      <w:ins w:id="1182" w:author="Maria Myslina" w:date="2019-06-04T16:34:00Z">
        <w:r>
          <w:rPr>
            <w:lang w:val="en-US"/>
          </w:rPr>
          <w:t xml:space="preserve"> you can find prog</w:t>
        </w:r>
      </w:ins>
      <w:ins w:id="1183" w:author="Maria Myslina" w:date="2019-06-04T16:35:00Z">
        <w:r>
          <w:rPr>
            <w:lang w:val="en-US"/>
          </w:rPr>
          <w:t>ramming code</w:t>
        </w:r>
      </w:ins>
      <w:ins w:id="1184" w:author="Maria Myslina" w:date="2019-06-04T16:36:00Z">
        <w:r>
          <w:rPr>
            <w:lang w:val="en-US"/>
          </w:rPr>
          <w:t xml:space="preserve"> used for </w:t>
        </w:r>
      </w:ins>
      <w:ins w:id="1185" w:author="Maria Myslina" w:date="2019-06-04T16:35:00Z">
        <w:r>
          <w:rPr>
            <w:lang w:val="en-US"/>
          </w:rPr>
          <w:t xml:space="preserve">processing and </w:t>
        </w:r>
      </w:ins>
      <w:ins w:id="1186" w:author="Maria Myslina" w:date="2019-06-04T16:36:00Z">
        <w:r>
          <w:rPr>
            <w:lang w:val="en-US"/>
          </w:rPr>
          <w:t>analysis of the data.</w:t>
        </w:r>
      </w:ins>
    </w:p>
    <w:p w14:paraId="5525DAC7" w14:textId="78EC749B" w:rsidR="00D74124" w:rsidRPr="00446C96" w:rsidRDefault="001732C5" w:rsidP="003B7399">
      <w:pPr>
        <w:pStyle w:val="1"/>
        <w:ind w:left="0" w:firstLine="566"/>
        <w:rPr>
          <w:lang w:val="en-US"/>
          <w:rPrChange w:id="1187" w:author="Maria Myslina" w:date="2019-06-04T16:32:00Z">
            <w:rPr/>
          </w:rPrChange>
        </w:rPr>
      </w:pPr>
      <w:bookmarkStart w:id="1188" w:name="_Toc10559781"/>
      <w:r w:rsidRPr="00446C96">
        <w:rPr>
          <w:lang w:val="en-US"/>
          <w:rPrChange w:id="1189" w:author="Maria Myslina" w:date="2019-06-04T16:32:00Z">
            <w:rPr/>
          </w:rPrChange>
        </w:rPr>
        <w:t xml:space="preserve">Appendix </w:t>
      </w:r>
      <w:ins w:id="1190" w:author="Maria Myslina" w:date="2019-06-04T16:32:00Z">
        <w:r w:rsidR="00446C96">
          <w:rPr>
            <w:lang w:val="en-US"/>
          </w:rPr>
          <w:t>2</w:t>
        </w:r>
      </w:ins>
      <w:bookmarkEnd w:id="1188"/>
      <w:del w:id="1191" w:author="Maria Myslina" w:date="2019-06-04T16:32:00Z">
        <w:r w:rsidRPr="00446C96" w:rsidDel="00446C96">
          <w:rPr>
            <w:lang w:val="en-US"/>
            <w:rPrChange w:id="1192" w:author="Maria Myslina" w:date="2019-06-04T16:32:00Z">
              <w:rPr/>
            </w:rPrChange>
          </w:rPr>
          <w:delText>N</w:delText>
        </w:r>
      </w:del>
    </w:p>
    <w:p w14:paraId="2846EF38" w14:textId="0496612D" w:rsidR="00D74124" w:rsidRPr="003B7399" w:rsidRDefault="001732C5" w:rsidP="003B7399">
      <w:pPr>
        <w:pStyle w:val="af6"/>
        <w:pPrChange w:id="1193" w:author="Maria Myslina" w:date="2019-06-04T15:12:00Z">
          <w:pPr/>
        </w:pPrChange>
      </w:pPr>
      <w:del w:id="1194" w:author="Maria Myslina" w:date="2019-06-04T15:11:00Z">
        <w:r w:rsidRPr="003B7399" w:rsidDel="003B7399">
          <w:delText xml:space="preserve">Table. </w:delText>
        </w:r>
      </w:del>
      <w:r w:rsidR="002B05CC" w:rsidRPr="003B7399">
        <w:t xml:space="preserve">The calculation </w:t>
      </w:r>
      <w:r w:rsidRPr="003B7399">
        <w:t xml:space="preserve">for speech rate change in accordance with the Model 3 predictor effect estimation. </w:t>
      </w:r>
      <w:del w:id="1195" w:author="Maria Myslina" w:date="2019-06-04T17:00:00Z">
        <w:r w:rsidRPr="003B7399" w:rsidDel="009D2D5C">
          <w:delText xml:space="preserve">Full </w:delText>
        </w:r>
      </w:del>
      <w:ins w:id="1196" w:author="Maria Myslina" w:date="2019-06-04T17:00:00Z">
        <w:r w:rsidR="009D2D5C">
          <w:t>The f</w:t>
        </w:r>
        <w:r w:rsidR="009D2D5C" w:rsidRPr="003B7399">
          <w:t xml:space="preserve">ull </w:t>
        </w:r>
      </w:ins>
      <w:r w:rsidRPr="003B7399">
        <w:t>version</w:t>
      </w:r>
      <w:ins w:id="1197" w:author="Maria Myslina" w:date="2019-06-04T15:12:00Z">
        <w:r w:rsidR="003B7399">
          <w:t xml:space="preserve"> of Table </w:t>
        </w:r>
      </w:ins>
      <w:ins w:id="1198" w:author="Maria Myslina" w:date="2019-06-04T15:37:00Z">
        <w:r w:rsidR="00C95CB3">
          <w:t>13</w:t>
        </w:r>
      </w:ins>
      <w:ins w:id="1199" w:author="Maria Myslina" w:date="2019-06-04T15:12:00Z">
        <w:r w:rsidR="003B7399">
          <w:t>.</w:t>
        </w:r>
      </w:ins>
      <w:del w:id="1200" w:author="Maria Myslina" w:date="2019-06-04T15:12:00Z">
        <w:r w:rsidRPr="003B7399" w:rsidDel="003B7399">
          <w:delText>.</w:delText>
        </w:r>
      </w:del>
    </w:p>
    <w:tbl>
      <w:tblPr>
        <w:tblStyle w:val="TableNormal"/>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95" w:type="dxa"/>
          <w:bottom w:w="100" w:type="dxa"/>
          <w:right w:w="100" w:type="dxa"/>
        </w:tblCellMar>
        <w:tblLook w:val="0600" w:firstRow="0" w:lastRow="0" w:firstColumn="0" w:lastColumn="0" w:noHBand="1" w:noVBand="1"/>
        <w:tblPrChange w:id="1201" w:author="Maria Myslina" w:date="2019-06-04T15:14:00Z">
          <w:tblPr>
            <w:tblStyle w:val="TableNormal"/>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95" w:type="dxa"/>
              <w:bottom w:w="100" w:type="dxa"/>
              <w:right w:w="100" w:type="dxa"/>
            </w:tblCellMar>
            <w:tblLook w:val="0600" w:firstRow="0" w:lastRow="0" w:firstColumn="0" w:lastColumn="0" w:noHBand="1" w:noVBand="1"/>
          </w:tblPr>
        </w:tblPrChange>
      </w:tblPr>
      <w:tblGrid>
        <w:gridCol w:w="1220"/>
        <w:gridCol w:w="1208"/>
        <w:gridCol w:w="1205"/>
        <w:gridCol w:w="1208"/>
        <w:gridCol w:w="1220"/>
        <w:gridCol w:w="1220"/>
        <w:gridCol w:w="1217"/>
        <w:tblGridChange w:id="1202">
          <w:tblGrid>
            <w:gridCol w:w="1220"/>
            <w:gridCol w:w="1208"/>
            <w:gridCol w:w="1205"/>
            <w:gridCol w:w="1208"/>
            <w:gridCol w:w="1220"/>
            <w:gridCol w:w="1220"/>
            <w:gridCol w:w="1217"/>
          </w:tblGrid>
        </w:tblGridChange>
      </w:tblGrid>
      <w:tr w:rsidR="00D74124" w:rsidRPr="003B7399" w14:paraId="7524A57E" w14:textId="77777777" w:rsidTr="003B7399">
        <w:trPr>
          <w:trHeight w:val="500"/>
          <w:trPrChange w:id="1203" w:author="Maria Myslina" w:date="2019-06-04T15:14: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204" w:author="Maria Myslina" w:date="2019-06-04T15:14: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4453F28A"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Initial length, syll.</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05" w:author="Maria Myslina" w:date="2019-06-04T15:14: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38C5EA3"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Adjusted length, syll.</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206" w:author="Maria Myslina" w:date="2019-06-04T15:14: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1B17907F"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Change in length, %</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07" w:author="Maria Myslina" w:date="2019-06-04T15:14: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20F2695"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Value to add, syll./sec</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08" w:author="Maria Myslina" w:date="2019-06-04T15:14: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A482926"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Initial speech rate, syll./sec</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09" w:author="Maria Myslina" w:date="2019-06-04T15:14: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D5F7CEE" w14:textId="77777777" w:rsidR="00D74124" w:rsidRPr="003B7399" w:rsidRDefault="001732C5" w:rsidP="003B7399">
            <w:pPr>
              <w:spacing w:line="240" w:lineRule="auto"/>
              <w:ind w:firstLine="0"/>
              <w:rPr>
                <w:rFonts w:cs="Times New Roman"/>
                <w:sz w:val="20"/>
                <w:szCs w:val="20"/>
                <w:lang w:val="en-US"/>
              </w:rPr>
            </w:pPr>
            <w:r w:rsidRPr="003B7399">
              <w:rPr>
                <w:rFonts w:cs="Times New Roman"/>
                <w:sz w:val="20"/>
                <w:szCs w:val="20"/>
                <w:lang w:val="en-US"/>
              </w:rPr>
              <w:t>Adjusted speech rate, syll./sec</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210" w:author="Maria Myslina" w:date="2019-06-04T15:14: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348A667" w14:textId="77777777" w:rsidR="00D74124" w:rsidRPr="003B7399" w:rsidRDefault="001732C5" w:rsidP="003B7399">
            <w:pPr>
              <w:spacing w:line="240" w:lineRule="auto"/>
              <w:ind w:firstLine="0"/>
              <w:rPr>
                <w:rFonts w:cs="Times New Roman"/>
                <w:sz w:val="20"/>
                <w:szCs w:val="20"/>
              </w:rPr>
            </w:pPr>
            <w:r w:rsidRPr="003B7399">
              <w:rPr>
                <w:rFonts w:cs="Times New Roman"/>
                <w:sz w:val="20"/>
                <w:szCs w:val="20"/>
              </w:rPr>
              <w:t>Change in speech rate, %</w:t>
            </w:r>
          </w:p>
        </w:tc>
      </w:tr>
      <w:tr w:rsidR="00D74124" w:rsidRPr="003B7399" w14:paraId="25DE72B9" w14:textId="77777777" w:rsidTr="003B7399">
        <w:trPr>
          <w:trHeight w:val="284"/>
          <w:trPrChange w:id="121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21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19EDB814" w14:textId="77777777" w:rsidR="00D74124" w:rsidRPr="003B7399" w:rsidRDefault="001732C5" w:rsidP="003B7399">
            <w:pPr>
              <w:spacing w:line="240" w:lineRule="auto"/>
              <w:ind w:firstLine="0"/>
              <w:rPr>
                <w:rFonts w:cs="Times New Roman"/>
                <w:sz w:val="20"/>
                <w:szCs w:val="20"/>
              </w:rPr>
              <w:pPrChange w:id="1213" w:author="Maria Myslina" w:date="2019-06-04T15:13:00Z">
                <w:pPr>
                  <w:spacing w:line="276" w:lineRule="auto"/>
                  <w:ind w:firstLine="0"/>
                </w:pPr>
              </w:pPrChange>
            </w:pPr>
            <w:r w:rsidRPr="003B7399">
              <w:rPr>
                <w:rFonts w:cs="Times New Roman"/>
                <w:sz w:val="20"/>
                <w:szCs w:val="20"/>
              </w:rPr>
              <w:t>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1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BBA0EB" w14:textId="77777777" w:rsidR="00D74124" w:rsidRPr="003B7399" w:rsidRDefault="001732C5" w:rsidP="003B7399">
            <w:pPr>
              <w:spacing w:line="240" w:lineRule="auto"/>
              <w:ind w:firstLine="0"/>
              <w:rPr>
                <w:rFonts w:cs="Times New Roman"/>
                <w:sz w:val="20"/>
                <w:szCs w:val="20"/>
              </w:rPr>
              <w:pPrChange w:id="1215" w:author="Maria Myslina" w:date="2019-06-04T15:13:00Z">
                <w:pPr>
                  <w:spacing w:line="276" w:lineRule="auto"/>
                  <w:ind w:firstLine="0"/>
                </w:pPr>
              </w:pPrChange>
            </w:pPr>
            <w:r w:rsidRPr="003B7399">
              <w:rPr>
                <w:rFonts w:cs="Times New Roman"/>
                <w:sz w:val="20"/>
                <w:szCs w:val="20"/>
              </w:rPr>
              <w:t>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21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6C19466A" w14:textId="77777777" w:rsidR="00D74124" w:rsidRPr="003B7399" w:rsidRDefault="001732C5" w:rsidP="003B7399">
            <w:pPr>
              <w:spacing w:line="240" w:lineRule="auto"/>
              <w:ind w:firstLine="0"/>
              <w:rPr>
                <w:rFonts w:cs="Times New Roman"/>
                <w:sz w:val="20"/>
                <w:szCs w:val="20"/>
              </w:rPr>
              <w:pPrChange w:id="1217" w:author="Maria Myslina" w:date="2019-06-04T15:13:00Z">
                <w:pPr>
                  <w:spacing w:line="276" w:lineRule="auto"/>
                  <w:ind w:firstLine="0"/>
                </w:pPr>
              </w:pPrChange>
            </w:pPr>
            <w:r w:rsidRPr="003B7399">
              <w:rPr>
                <w:rFonts w:cs="Times New Roman"/>
                <w:sz w:val="20"/>
                <w:szCs w:val="20"/>
              </w:rPr>
              <w:t>100.0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1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0AF31B1" w14:textId="77777777" w:rsidR="00D74124" w:rsidRPr="003B7399" w:rsidRDefault="001732C5" w:rsidP="003B7399">
            <w:pPr>
              <w:spacing w:line="240" w:lineRule="auto"/>
              <w:ind w:firstLine="0"/>
              <w:rPr>
                <w:rFonts w:cs="Times New Roman"/>
                <w:sz w:val="20"/>
                <w:szCs w:val="20"/>
              </w:rPr>
              <w:pPrChange w:id="1219" w:author="Maria Myslina" w:date="2019-06-04T15:13:00Z">
                <w:pPr>
                  <w:spacing w:line="276" w:lineRule="auto"/>
                  <w:ind w:firstLine="0"/>
                </w:pPr>
              </w:pPrChange>
            </w:pPr>
            <w:r w:rsidRPr="003B7399">
              <w:rPr>
                <w:rFonts w:cs="Times New Roman"/>
                <w:sz w:val="20"/>
                <w:szCs w:val="20"/>
              </w:rPr>
              <w:t>0.86</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2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C121D67" w14:textId="77777777" w:rsidR="00D74124" w:rsidRPr="003B7399" w:rsidRDefault="001732C5" w:rsidP="003B7399">
            <w:pPr>
              <w:spacing w:line="240" w:lineRule="auto"/>
              <w:ind w:firstLine="0"/>
              <w:rPr>
                <w:rFonts w:cs="Times New Roman"/>
                <w:sz w:val="20"/>
                <w:szCs w:val="20"/>
              </w:rPr>
              <w:pPrChange w:id="1221" w:author="Maria Myslina" w:date="2019-06-04T15:13:00Z">
                <w:pPr>
                  <w:spacing w:line="276" w:lineRule="auto"/>
                  <w:ind w:firstLine="0"/>
                </w:pPr>
              </w:pPrChange>
            </w:pPr>
            <w:r w:rsidRPr="003B7399">
              <w:rPr>
                <w:rFonts w:cs="Times New Roman"/>
                <w:sz w:val="20"/>
                <w:szCs w:val="20"/>
              </w:rPr>
              <w:t>1.55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2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DFEEAE8" w14:textId="77777777" w:rsidR="00D74124" w:rsidRPr="003B7399" w:rsidRDefault="001732C5" w:rsidP="003B7399">
            <w:pPr>
              <w:spacing w:line="240" w:lineRule="auto"/>
              <w:ind w:firstLine="0"/>
              <w:rPr>
                <w:rFonts w:cs="Times New Roman"/>
                <w:sz w:val="20"/>
                <w:szCs w:val="20"/>
              </w:rPr>
              <w:pPrChange w:id="1223" w:author="Maria Myslina" w:date="2019-06-04T15:13:00Z">
                <w:pPr>
                  <w:spacing w:line="276" w:lineRule="auto"/>
                  <w:ind w:firstLine="0"/>
                </w:pPr>
              </w:pPrChange>
            </w:pPr>
            <w:r w:rsidRPr="003B7399">
              <w:rPr>
                <w:rFonts w:cs="Times New Roman"/>
                <w:sz w:val="20"/>
                <w:szCs w:val="20"/>
              </w:rPr>
              <w:t>2.41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22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786B51A" w14:textId="77777777" w:rsidR="00D74124" w:rsidRPr="003B7399" w:rsidRDefault="001732C5" w:rsidP="003B7399">
            <w:pPr>
              <w:spacing w:line="240" w:lineRule="auto"/>
              <w:ind w:firstLine="0"/>
              <w:rPr>
                <w:rFonts w:cs="Times New Roman"/>
                <w:sz w:val="20"/>
                <w:szCs w:val="20"/>
              </w:rPr>
              <w:pPrChange w:id="1225" w:author="Maria Myslina" w:date="2019-06-04T15:13:00Z">
                <w:pPr>
                  <w:spacing w:line="276" w:lineRule="auto"/>
                  <w:ind w:firstLine="0"/>
                </w:pPr>
              </w:pPrChange>
            </w:pPr>
            <w:r w:rsidRPr="003B7399">
              <w:rPr>
                <w:rFonts w:cs="Times New Roman"/>
                <w:sz w:val="20"/>
                <w:szCs w:val="20"/>
              </w:rPr>
              <w:t>55.35</w:t>
            </w:r>
          </w:p>
        </w:tc>
      </w:tr>
      <w:tr w:rsidR="00D74124" w:rsidRPr="003B7399" w14:paraId="266DBF54" w14:textId="77777777" w:rsidTr="003B7399">
        <w:trPr>
          <w:trHeight w:val="284"/>
          <w:trPrChange w:id="122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22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1E3F999" w14:textId="77777777" w:rsidR="00D74124" w:rsidRPr="003B7399" w:rsidRDefault="001732C5" w:rsidP="003B7399">
            <w:pPr>
              <w:spacing w:line="240" w:lineRule="auto"/>
              <w:ind w:firstLine="0"/>
              <w:rPr>
                <w:rFonts w:cs="Times New Roman"/>
                <w:sz w:val="20"/>
                <w:szCs w:val="20"/>
              </w:rPr>
              <w:pPrChange w:id="1228" w:author="Maria Myslina" w:date="2019-06-04T15:13:00Z">
                <w:pPr>
                  <w:spacing w:line="276" w:lineRule="auto"/>
                  <w:ind w:firstLine="0"/>
                </w:pPr>
              </w:pPrChange>
            </w:pPr>
            <w:r w:rsidRPr="003B7399">
              <w:rPr>
                <w:rFonts w:cs="Times New Roman"/>
                <w:sz w:val="20"/>
                <w:szCs w:val="20"/>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2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1EB4CFC" w14:textId="77777777" w:rsidR="00D74124" w:rsidRPr="003B7399" w:rsidRDefault="001732C5" w:rsidP="003B7399">
            <w:pPr>
              <w:spacing w:line="240" w:lineRule="auto"/>
              <w:ind w:firstLine="0"/>
              <w:rPr>
                <w:rFonts w:cs="Times New Roman"/>
                <w:sz w:val="20"/>
                <w:szCs w:val="20"/>
              </w:rPr>
              <w:pPrChange w:id="1230" w:author="Maria Myslina" w:date="2019-06-04T15:13:00Z">
                <w:pPr>
                  <w:spacing w:line="276" w:lineRule="auto"/>
                  <w:ind w:firstLine="0"/>
                </w:pPr>
              </w:pPrChange>
            </w:pPr>
            <w:r w:rsidRPr="003B7399">
              <w:rPr>
                <w:rFonts w:cs="Times New Roman"/>
                <w:sz w:val="20"/>
                <w:szCs w:val="20"/>
              </w:rPr>
              <w:t>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23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AF51053" w14:textId="77777777" w:rsidR="00D74124" w:rsidRPr="003B7399" w:rsidRDefault="001732C5" w:rsidP="003B7399">
            <w:pPr>
              <w:spacing w:line="240" w:lineRule="auto"/>
              <w:ind w:firstLine="0"/>
              <w:rPr>
                <w:rFonts w:cs="Times New Roman"/>
                <w:sz w:val="20"/>
                <w:szCs w:val="20"/>
              </w:rPr>
              <w:pPrChange w:id="1232" w:author="Maria Myslina" w:date="2019-06-04T15:13:00Z">
                <w:pPr>
                  <w:spacing w:line="276" w:lineRule="auto"/>
                  <w:ind w:firstLine="0"/>
                </w:pPr>
              </w:pPrChange>
            </w:pPr>
            <w:r w:rsidRPr="003B7399">
              <w:rPr>
                <w:rFonts w:cs="Times New Roman"/>
                <w:sz w:val="20"/>
                <w:szCs w:val="20"/>
              </w:rPr>
              <w:t>50.0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3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6802382" w14:textId="77777777" w:rsidR="00D74124" w:rsidRPr="003B7399" w:rsidRDefault="001732C5" w:rsidP="003B7399">
            <w:pPr>
              <w:spacing w:line="240" w:lineRule="auto"/>
              <w:ind w:firstLine="0"/>
              <w:rPr>
                <w:rFonts w:cs="Times New Roman"/>
                <w:sz w:val="20"/>
                <w:szCs w:val="20"/>
              </w:rPr>
              <w:pPrChange w:id="1234" w:author="Maria Myslina" w:date="2019-06-04T15:13:00Z">
                <w:pPr>
                  <w:spacing w:line="276" w:lineRule="auto"/>
                  <w:ind w:firstLine="0"/>
                </w:pPr>
              </w:pPrChange>
            </w:pPr>
            <w:r w:rsidRPr="003B7399">
              <w:rPr>
                <w:rFonts w:cs="Times New Roman"/>
                <w:sz w:val="20"/>
                <w:szCs w:val="20"/>
              </w:rPr>
              <w:t>0.43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3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CDF1D86" w14:textId="77777777" w:rsidR="00D74124" w:rsidRPr="003B7399" w:rsidRDefault="001732C5" w:rsidP="003B7399">
            <w:pPr>
              <w:spacing w:line="240" w:lineRule="auto"/>
              <w:ind w:firstLine="0"/>
              <w:rPr>
                <w:rFonts w:cs="Times New Roman"/>
                <w:sz w:val="20"/>
                <w:szCs w:val="20"/>
              </w:rPr>
              <w:pPrChange w:id="1236" w:author="Maria Myslina" w:date="2019-06-04T15:13:00Z">
                <w:pPr>
                  <w:spacing w:line="276" w:lineRule="auto"/>
                  <w:ind w:firstLine="0"/>
                </w:pPr>
              </w:pPrChange>
            </w:pPr>
            <w:r w:rsidRPr="003B7399">
              <w:rPr>
                <w:rFonts w:cs="Times New Roman"/>
                <w:sz w:val="20"/>
                <w:szCs w:val="20"/>
              </w:rPr>
              <w:t>2.14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3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67C7BB6" w14:textId="77777777" w:rsidR="00D74124" w:rsidRPr="003B7399" w:rsidRDefault="001732C5" w:rsidP="003B7399">
            <w:pPr>
              <w:spacing w:line="240" w:lineRule="auto"/>
              <w:ind w:firstLine="0"/>
              <w:rPr>
                <w:rFonts w:cs="Times New Roman"/>
                <w:sz w:val="20"/>
                <w:szCs w:val="20"/>
              </w:rPr>
              <w:pPrChange w:id="1238" w:author="Maria Myslina" w:date="2019-06-04T15:13:00Z">
                <w:pPr>
                  <w:spacing w:line="276" w:lineRule="auto"/>
                  <w:ind w:firstLine="0"/>
                </w:pPr>
              </w:pPrChange>
            </w:pPr>
            <w:r w:rsidRPr="003B7399">
              <w:rPr>
                <w:rFonts w:cs="Times New Roman"/>
                <w:sz w:val="20"/>
                <w:szCs w:val="20"/>
              </w:rPr>
              <w:t>2.57</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23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0A2F3C0" w14:textId="77777777" w:rsidR="00D74124" w:rsidRPr="003B7399" w:rsidRDefault="001732C5" w:rsidP="003B7399">
            <w:pPr>
              <w:spacing w:line="240" w:lineRule="auto"/>
              <w:ind w:firstLine="0"/>
              <w:rPr>
                <w:rFonts w:cs="Times New Roman"/>
                <w:sz w:val="20"/>
                <w:szCs w:val="20"/>
              </w:rPr>
              <w:pPrChange w:id="1240" w:author="Maria Myslina" w:date="2019-06-04T15:13:00Z">
                <w:pPr>
                  <w:spacing w:line="276" w:lineRule="auto"/>
                  <w:ind w:firstLine="0"/>
                </w:pPr>
              </w:pPrChange>
            </w:pPr>
            <w:r w:rsidRPr="003B7399">
              <w:rPr>
                <w:rFonts w:cs="Times New Roman"/>
                <w:sz w:val="20"/>
                <w:szCs w:val="20"/>
              </w:rPr>
              <w:t>20.08</w:t>
            </w:r>
          </w:p>
        </w:tc>
      </w:tr>
      <w:tr w:rsidR="00D74124" w:rsidRPr="003B7399" w14:paraId="459DA71C" w14:textId="77777777" w:rsidTr="003B7399">
        <w:trPr>
          <w:trHeight w:val="284"/>
          <w:trPrChange w:id="124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24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B51C44B" w14:textId="77777777" w:rsidR="00D74124" w:rsidRPr="003B7399" w:rsidRDefault="001732C5" w:rsidP="003B7399">
            <w:pPr>
              <w:spacing w:line="240" w:lineRule="auto"/>
              <w:ind w:firstLine="0"/>
              <w:rPr>
                <w:rFonts w:cs="Times New Roman"/>
                <w:sz w:val="20"/>
                <w:szCs w:val="20"/>
              </w:rPr>
              <w:pPrChange w:id="1243" w:author="Maria Myslina" w:date="2019-06-04T15:13:00Z">
                <w:pPr>
                  <w:spacing w:line="276" w:lineRule="auto"/>
                  <w:ind w:firstLine="0"/>
                </w:pPr>
              </w:pPrChange>
            </w:pPr>
            <w:r w:rsidRPr="003B7399">
              <w:rPr>
                <w:rFonts w:cs="Times New Roman"/>
                <w:sz w:val="20"/>
                <w:szCs w:val="20"/>
              </w:rPr>
              <w:t>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4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AE455B9" w14:textId="77777777" w:rsidR="00D74124" w:rsidRPr="003B7399" w:rsidRDefault="001732C5" w:rsidP="003B7399">
            <w:pPr>
              <w:spacing w:line="240" w:lineRule="auto"/>
              <w:ind w:firstLine="0"/>
              <w:rPr>
                <w:rFonts w:cs="Times New Roman"/>
                <w:sz w:val="20"/>
                <w:szCs w:val="20"/>
              </w:rPr>
              <w:pPrChange w:id="1245" w:author="Maria Myslina" w:date="2019-06-04T15:13:00Z">
                <w:pPr>
                  <w:spacing w:line="276" w:lineRule="auto"/>
                  <w:ind w:firstLine="0"/>
                </w:pPr>
              </w:pPrChange>
            </w:pPr>
            <w:r w:rsidRPr="003B7399">
              <w:rPr>
                <w:rFonts w:cs="Times New Roman"/>
                <w:sz w:val="20"/>
                <w:szCs w:val="20"/>
              </w:rPr>
              <w:t>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24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4B98A4C" w14:textId="77777777" w:rsidR="00D74124" w:rsidRPr="003B7399" w:rsidRDefault="001732C5" w:rsidP="003B7399">
            <w:pPr>
              <w:spacing w:line="240" w:lineRule="auto"/>
              <w:ind w:firstLine="0"/>
              <w:rPr>
                <w:rFonts w:cs="Times New Roman"/>
                <w:sz w:val="20"/>
                <w:szCs w:val="20"/>
              </w:rPr>
              <w:pPrChange w:id="1247" w:author="Maria Myslina" w:date="2019-06-04T15:13:00Z">
                <w:pPr>
                  <w:spacing w:line="276" w:lineRule="auto"/>
                  <w:ind w:firstLine="0"/>
                </w:pPr>
              </w:pPrChange>
            </w:pPr>
            <w:r w:rsidRPr="003B7399">
              <w:rPr>
                <w:rFonts w:cs="Times New Roman"/>
                <w:sz w:val="20"/>
                <w:szCs w:val="20"/>
              </w:rPr>
              <w:t>33.33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4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CFB7B9E" w14:textId="77777777" w:rsidR="00D74124" w:rsidRPr="003B7399" w:rsidRDefault="001732C5" w:rsidP="003B7399">
            <w:pPr>
              <w:spacing w:line="240" w:lineRule="auto"/>
              <w:ind w:firstLine="0"/>
              <w:rPr>
                <w:rFonts w:cs="Times New Roman"/>
                <w:sz w:val="20"/>
                <w:szCs w:val="20"/>
              </w:rPr>
              <w:pPrChange w:id="1249" w:author="Maria Myslina" w:date="2019-06-04T15:13:00Z">
                <w:pPr>
                  <w:spacing w:line="276" w:lineRule="auto"/>
                  <w:ind w:firstLine="0"/>
                </w:pPr>
              </w:pPrChange>
            </w:pPr>
            <w:r w:rsidRPr="003B7399">
              <w:rPr>
                <w:rFonts w:cs="Times New Roman"/>
                <w:sz w:val="20"/>
                <w:szCs w:val="20"/>
              </w:rPr>
              <w:t>0.29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5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6C25FD4" w14:textId="77777777" w:rsidR="00D74124" w:rsidRPr="003B7399" w:rsidRDefault="001732C5" w:rsidP="003B7399">
            <w:pPr>
              <w:spacing w:line="240" w:lineRule="auto"/>
              <w:ind w:firstLine="0"/>
              <w:rPr>
                <w:rFonts w:cs="Times New Roman"/>
                <w:sz w:val="20"/>
                <w:szCs w:val="20"/>
              </w:rPr>
              <w:pPrChange w:id="1251" w:author="Maria Myslina" w:date="2019-06-04T15:13:00Z">
                <w:pPr>
                  <w:spacing w:line="276" w:lineRule="auto"/>
                  <w:ind w:firstLine="0"/>
                </w:pPr>
              </w:pPrChange>
            </w:pPr>
            <w:r w:rsidRPr="003B7399">
              <w:rPr>
                <w:rFonts w:cs="Times New Roman"/>
                <w:sz w:val="20"/>
                <w:szCs w:val="20"/>
              </w:rPr>
              <w:t>2.61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5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9E2EC34" w14:textId="77777777" w:rsidR="00D74124" w:rsidRPr="003B7399" w:rsidRDefault="001732C5" w:rsidP="003B7399">
            <w:pPr>
              <w:spacing w:line="240" w:lineRule="auto"/>
              <w:ind w:firstLine="0"/>
              <w:rPr>
                <w:rFonts w:cs="Times New Roman"/>
                <w:sz w:val="20"/>
                <w:szCs w:val="20"/>
              </w:rPr>
              <w:pPrChange w:id="1253" w:author="Maria Myslina" w:date="2019-06-04T15:13:00Z">
                <w:pPr>
                  <w:spacing w:line="276" w:lineRule="auto"/>
                  <w:ind w:firstLine="0"/>
                </w:pPr>
              </w:pPrChange>
            </w:pPr>
            <w:r w:rsidRPr="003B7399">
              <w:rPr>
                <w:rFonts w:cs="Times New Roman"/>
                <w:sz w:val="20"/>
                <w:szCs w:val="20"/>
              </w:rPr>
              <w:t>2.9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25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8C7CD4" w14:textId="77777777" w:rsidR="00D74124" w:rsidRPr="003B7399" w:rsidRDefault="001732C5" w:rsidP="003B7399">
            <w:pPr>
              <w:spacing w:line="240" w:lineRule="auto"/>
              <w:ind w:firstLine="0"/>
              <w:rPr>
                <w:rFonts w:cs="Times New Roman"/>
                <w:sz w:val="20"/>
                <w:szCs w:val="20"/>
              </w:rPr>
              <w:pPrChange w:id="1255" w:author="Maria Myslina" w:date="2019-06-04T15:13:00Z">
                <w:pPr>
                  <w:spacing w:line="276" w:lineRule="auto"/>
                  <w:ind w:firstLine="0"/>
                </w:pPr>
              </w:pPrChange>
            </w:pPr>
            <w:r w:rsidRPr="003B7399">
              <w:rPr>
                <w:rFonts w:cs="Times New Roman"/>
                <w:sz w:val="20"/>
                <w:szCs w:val="20"/>
              </w:rPr>
              <w:t>10.99</w:t>
            </w:r>
          </w:p>
        </w:tc>
      </w:tr>
      <w:tr w:rsidR="00D74124" w:rsidRPr="003B7399" w14:paraId="675A1E43" w14:textId="77777777" w:rsidTr="003B7399">
        <w:trPr>
          <w:trHeight w:val="284"/>
          <w:trPrChange w:id="125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25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C20ABB2" w14:textId="77777777" w:rsidR="00D74124" w:rsidRPr="003B7399" w:rsidRDefault="001732C5" w:rsidP="003B7399">
            <w:pPr>
              <w:spacing w:line="240" w:lineRule="auto"/>
              <w:ind w:firstLine="0"/>
              <w:rPr>
                <w:rFonts w:cs="Times New Roman"/>
                <w:sz w:val="20"/>
                <w:szCs w:val="20"/>
              </w:rPr>
              <w:pPrChange w:id="1258" w:author="Maria Myslina" w:date="2019-06-04T15:13:00Z">
                <w:pPr>
                  <w:spacing w:line="276" w:lineRule="auto"/>
                  <w:ind w:firstLine="0"/>
                </w:pPr>
              </w:pPrChange>
            </w:pPr>
            <w:r w:rsidRPr="003B7399">
              <w:rPr>
                <w:rFonts w:cs="Times New Roman"/>
                <w:sz w:val="20"/>
                <w:szCs w:val="20"/>
              </w:rPr>
              <w:t>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5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C67B34B" w14:textId="77777777" w:rsidR="00D74124" w:rsidRPr="003B7399" w:rsidRDefault="001732C5" w:rsidP="003B7399">
            <w:pPr>
              <w:spacing w:line="240" w:lineRule="auto"/>
              <w:ind w:firstLine="0"/>
              <w:rPr>
                <w:rFonts w:cs="Times New Roman"/>
                <w:sz w:val="20"/>
                <w:szCs w:val="20"/>
              </w:rPr>
              <w:pPrChange w:id="1260" w:author="Maria Myslina" w:date="2019-06-04T15:13:00Z">
                <w:pPr>
                  <w:spacing w:line="276" w:lineRule="auto"/>
                  <w:ind w:firstLine="0"/>
                </w:pPr>
              </w:pPrChange>
            </w:pPr>
            <w:r w:rsidRPr="003B7399">
              <w:rPr>
                <w:rFonts w:cs="Times New Roman"/>
                <w:sz w:val="20"/>
                <w:szCs w:val="20"/>
              </w:rPr>
              <w:t>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26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155FFBD" w14:textId="77777777" w:rsidR="00D74124" w:rsidRPr="003B7399" w:rsidRDefault="001732C5" w:rsidP="003B7399">
            <w:pPr>
              <w:spacing w:line="240" w:lineRule="auto"/>
              <w:ind w:firstLine="0"/>
              <w:rPr>
                <w:rFonts w:cs="Times New Roman"/>
                <w:sz w:val="20"/>
                <w:szCs w:val="20"/>
              </w:rPr>
              <w:pPrChange w:id="1262" w:author="Maria Myslina" w:date="2019-06-04T15:13:00Z">
                <w:pPr>
                  <w:spacing w:line="276" w:lineRule="auto"/>
                  <w:ind w:firstLine="0"/>
                </w:pPr>
              </w:pPrChange>
            </w:pPr>
            <w:r w:rsidRPr="003B7399">
              <w:rPr>
                <w:rFonts w:cs="Times New Roman"/>
                <w:sz w:val="20"/>
                <w:szCs w:val="20"/>
              </w:rPr>
              <w:t>25.0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6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B40D80A" w14:textId="77777777" w:rsidR="00D74124" w:rsidRPr="003B7399" w:rsidRDefault="001732C5" w:rsidP="003B7399">
            <w:pPr>
              <w:spacing w:line="240" w:lineRule="auto"/>
              <w:ind w:firstLine="0"/>
              <w:rPr>
                <w:rFonts w:cs="Times New Roman"/>
                <w:sz w:val="20"/>
                <w:szCs w:val="20"/>
              </w:rPr>
              <w:pPrChange w:id="1264" w:author="Maria Myslina" w:date="2019-06-04T15:13:00Z">
                <w:pPr>
                  <w:spacing w:line="276" w:lineRule="auto"/>
                  <w:ind w:firstLine="0"/>
                </w:pPr>
              </w:pPrChange>
            </w:pPr>
            <w:r w:rsidRPr="003B7399">
              <w:rPr>
                <w:rFonts w:cs="Times New Roman"/>
                <w:sz w:val="20"/>
                <w:szCs w:val="20"/>
              </w:rPr>
              <w:t>0.22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6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1ACE46E" w14:textId="77777777" w:rsidR="00D74124" w:rsidRPr="003B7399" w:rsidRDefault="001732C5" w:rsidP="003B7399">
            <w:pPr>
              <w:spacing w:line="240" w:lineRule="auto"/>
              <w:ind w:firstLine="0"/>
              <w:rPr>
                <w:rFonts w:cs="Times New Roman"/>
                <w:sz w:val="20"/>
                <w:szCs w:val="20"/>
              </w:rPr>
              <w:pPrChange w:id="1266" w:author="Maria Myslina" w:date="2019-06-04T15:13:00Z">
                <w:pPr>
                  <w:spacing w:line="276" w:lineRule="auto"/>
                  <w:ind w:firstLine="0"/>
                </w:pPr>
              </w:pPrChange>
            </w:pPr>
            <w:r w:rsidRPr="003B7399">
              <w:rPr>
                <w:rFonts w:cs="Times New Roman"/>
                <w:sz w:val="20"/>
                <w:szCs w:val="20"/>
              </w:rPr>
              <w:t>2.9</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6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0C41FE9" w14:textId="77777777" w:rsidR="00D74124" w:rsidRPr="003B7399" w:rsidRDefault="001732C5" w:rsidP="003B7399">
            <w:pPr>
              <w:spacing w:line="240" w:lineRule="auto"/>
              <w:ind w:firstLine="0"/>
              <w:rPr>
                <w:rFonts w:cs="Times New Roman"/>
                <w:sz w:val="20"/>
                <w:szCs w:val="20"/>
              </w:rPr>
              <w:pPrChange w:id="1268" w:author="Maria Myslina" w:date="2019-06-04T15:13:00Z">
                <w:pPr>
                  <w:spacing w:line="276" w:lineRule="auto"/>
                  <w:ind w:firstLine="0"/>
                </w:pPr>
              </w:pPrChange>
            </w:pPr>
            <w:r w:rsidRPr="003B7399">
              <w:rPr>
                <w:rFonts w:cs="Times New Roman"/>
                <w:sz w:val="20"/>
                <w:szCs w:val="20"/>
              </w:rPr>
              <w:t>3.12</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26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F090038" w14:textId="77777777" w:rsidR="00D74124" w:rsidRPr="003B7399" w:rsidRDefault="001732C5" w:rsidP="003B7399">
            <w:pPr>
              <w:spacing w:line="240" w:lineRule="auto"/>
              <w:ind w:firstLine="0"/>
              <w:rPr>
                <w:rFonts w:cs="Times New Roman"/>
                <w:sz w:val="20"/>
                <w:szCs w:val="20"/>
              </w:rPr>
              <w:pPrChange w:id="1270" w:author="Maria Myslina" w:date="2019-06-04T15:13:00Z">
                <w:pPr>
                  <w:spacing w:line="276" w:lineRule="auto"/>
                  <w:ind w:firstLine="0"/>
                </w:pPr>
              </w:pPrChange>
            </w:pPr>
            <w:r w:rsidRPr="003B7399">
              <w:rPr>
                <w:rFonts w:cs="Times New Roman"/>
                <w:sz w:val="20"/>
                <w:szCs w:val="20"/>
              </w:rPr>
              <w:t>7.41</w:t>
            </w:r>
          </w:p>
        </w:tc>
      </w:tr>
      <w:tr w:rsidR="00D74124" w:rsidRPr="003B7399" w14:paraId="5704221B" w14:textId="77777777" w:rsidTr="003B7399">
        <w:trPr>
          <w:trHeight w:val="284"/>
          <w:trPrChange w:id="127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27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747D9D8" w14:textId="77777777" w:rsidR="00D74124" w:rsidRPr="003B7399" w:rsidRDefault="001732C5" w:rsidP="003B7399">
            <w:pPr>
              <w:spacing w:line="240" w:lineRule="auto"/>
              <w:ind w:firstLine="0"/>
              <w:rPr>
                <w:rFonts w:cs="Times New Roman"/>
                <w:sz w:val="20"/>
                <w:szCs w:val="20"/>
              </w:rPr>
              <w:pPrChange w:id="1273" w:author="Maria Myslina" w:date="2019-06-04T15:13:00Z">
                <w:pPr>
                  <w:spacing w:line="276" w:lineRule="auto"/>
                  <w:ind w:firstLine="0"/>
                </w:pPr>
              </w:pPrChange>
            </w:pPr>
            <w:r w:rsidRPr="003B7399">
              <w:rPr>
                <w:rFonts w:cs="Times New Roman"/>
                <w:sz w:val="20"/>
                <w:szCs w:val="20"/>
              </w:rPr>
              <w:t>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7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A7CDD5A" w14:textId="77777777" w:rsidR="00D74124" w:rsidRPr="003B7399" w:rsidRDefault="001732C5" w:rsidP="003B7399">
            <w:pPr>
              <w:spacing w:line="240" w:lineRule="auto"/>
              <w:ind w:firstLine="0"/>
              <w:rPr>
                <w:rFonts w:cs="Times New Roman"/>
                <w:sz w:val="20"/>
                <w:szCs w:val="20"/>
              </w:rPr>
              <w:pPrChange w:id="1275" w:author="Maria Myslina" w:date="2019-06-04T15:13:00Z">
                <w:pPr>
                  <w:spacing w:line="276" w:lineRule="auto"/>
                  <w:ind w:firstLine="0"/>
                </w:pPr>
              </w:pPrChange>
            </w:pPr>
            <w:r w:rsidRPr="003B7399">
              <w:rPr>
                <w:rFonts w:cs="Times New Roman"/>
                <w:sz w:val="20"/>
                <w:szCs w:val="20"/>
              </w:rPr>
              <w:t>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27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344B424" w14:textId="77777777" w:rsidR="00D74124" w:rsidRPr="003B7399" w:rsidRDefault="001732C5" w:rsidP="003B7399">
            <w:pPr>
              <w:spacing w:line="240" w:lineRule="auto"/>
              <w:ind w:firstLine="0"/>
              <w:rPr>
                <w:rFonts w:cs="Times New Roman"/>
                <w:sz w:val="20"/>
                <w:szCs w:val="20"/>
              </w:rPr>
              <w:pPrChange w:id="1277" w:author="Maria Myslina" w:date="2019-06-04T15:13:00Z">
                <w:pPr>
                  <w:spacing w:line="276" w:lineRule="auto"/>
                  <w:ind w:firstLine="0"/>
                </w:pPr>
              </w:pPrChange>
            </w:pPr>
            <w:r w:rsidRPr="003B7399">
              <w:rPr>
                <w:rFonts w:cs="Times New Roman"/>
                <w:sz w:val="20"/>
                <w:szCs w:val="20"/>
              </w:rPr>
              <w:t>20.0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27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DBF98E1" w14:textId="77777777" w:rsidR="00D74124" w:rsidRPr="003B7399" w:rsidRDefault="001732C5" w:rsidP="003B7399">
            <w:pPr>
              <w:spacing w:line="240" w:lineRule="auto"/>
              <w:ind w:firstLine="0"/>
              <w:rPr>
                <w:rFonts w:cs="Times New Roman"/>
                <w:sz w:val="20"/>
                <w:szCs w:val="20"/>
              </w:rPr>
              <w:pPrChange w:id="1279" w:author="Maria Myslina" w:date="2019-06-04T15:13:00Z">
                <w:pPr>
                  <w:spacing w:line="276" w:lineRule="auto"/>
                  <w:ind w:firstLine="0"/>
                </w:pPr>
              </w:pPrChange>
            </w:pPr>
            <w:r w:rsidRPr="003B7399">
              <w:rPr>
                <w:rFonts w:cs="Times New Roman"/>
                <w:sz w:val="20"/>
                <w:szCs w:val="20"/>
              </w:rPr>
              <w:t>0.17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8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A58B460" w14:textId="77777777" w:rsidR="00D74124" w:rsidRPr="003B7399" w:rsidRDefault="001732C5" w:rsidP="003B7399">
            <w:pPr>
              <w:spacing w:line="240" w:lineRule="auto"/>
              <w:ind w:firstLine="0"/>
              <w:rPr>
                <w:rFonts w:cs="Times New Roman"/>
                <w:sz w:val="20"/>
                <w:szCs w:val="20"/>
              </w:rPr>
              <w:pPrChange w:id="1281" w:author="Maria Myslina" w:date="2019-06-04T15:13:00Z">
                <w:pPr>
                  <w:spacing w:line="276" w:lineRule="auto"/>
                  <w:ind w:firstLine="0"/>
                </w:pPr>
              </w:pPrChange>
            </w:pPr>
            <w:r w:rsidRPr="003B7399">
              <w:rPr>
                <w:rFonts w:cs="Times New Roman"/>
                <w:sz w:val="20"/>
                <w:szCs w:val="20"/>
              </w:rPr>
              <w:t>3.13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28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80C890A" w14:textId="77777777" w:rsidR="00D74124" w:rsidRPr="003B7399" w:rsidRDefault="001732C5" w:rsidP="003B7399">
            <w:pPr>
              <w:spacing w:line="240" w:lineRule="auto"/>
              <w:ind w:firstLine="0"/>
              <w:rPr>
                <w:rFonts w:cs="Times New Roman"/>
                <w:sz w:val="20"/>
                <w:szCs w:val="20"/>
              </w:rPr>
              <w:pPrChange w:id="1283" w:author="Maria Myslina" w:date="2019-06-04T15:13:00Z">
                <w:pPr>
                  <w:spacing w:line="276" w:lineRule="auto"/>
                  <w:ind w:firstLine="0"/>
                </w:pPr>
              </w:pPrChange>
            </w:pPr>
            <w:r w:rsidRPr="003B7399">
              <w:rPr>
                <w:rFonts w:cs="Times New Roman"/>
                <w:sz w:val="20"/>
                <w:szCs w:val="20"/>
              </w:rPr>
              <w:t>3.3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28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3F20704" w14:textId="77777777" w:rsidR="00D74124" w:rsidRPr="003B7399" w:rsidRDefault="001732C5" w:rsidP="003B7399">
            <w:pPr>
              <w:spacing w:line="240" w:lineRule="auto"/>
              <w:ind w:firstLine="0"/>
              <w:rPr>
                <w:rFonts w:cs="Times New Roman"/>
                <w:sz w:val="20"/>
                <w:szCs w:val="20"/>
              </w:rPr>
              <w:pPrChange w:id="1285" w:author="Maria Myslina" w:date="2019-06-04T15:13:00Z">
                <w:pPr>
                  <w:spacing w:line="276" w:lineRule="auto"/>
                  <w:ind w:firstLine="0"/>
                </w:pPr>
              </w:pPrChange>
            </w:pPr>
            <w:r w:rsidRPr="003B7399">
              <w:rPr>
                <w:rFonts w:cs="Times New Roman"/>
                <w:sz w:val="20"/>
                <w:szCs w:val="20"/>
              </w:rPr>
              <w:t>5.49</w:t>
            </w:r>
          </w:p>
        </w:tc>
      </w:tr>
      <w:tr w:rsidR="00D74124" w:rsidRPr="003B7399" w14:paraId="03F15D29" w14:textId="77777777" w:rsidTr="003B7399">
        <w:trPr>
          <w:trHeight w:val="284"/>
          <w:trPrChange w:id="128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28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49D5719" w14:textId="77777777" w:rsidR="00D74124" w:rsidRPr="003B7399" w:rsidRDefault="001732C5" w:rsidP="003B7399">
            <w:pPr>
              <w:spacing w:line="240" w:lineRule="auto"/>
              <w:ind w:firstLine="0"/>
              <w:rPr>
                <w:rFonts w:cs="Times New Roman"/>
                <w:sz w:val="20"/>
                <w:szCs w:val="20"/>
              </w:rPr>
              <w:pPrChange w:id="1288" w:author="Maria Myslina" w:date="2019-06-04T15:13:00Z">
                <w:pPr>
                  <w:spacing w:line="276" w:lineRule="auto"/>
                  <w:ind w:firstLine="0"/>
                </w:pPr>
              </w:pPrChange>
            </w:pPr>
            <w:r w:rsidRPr="003B7399">
              <w:rPr>
                <w:rFonts w:cs="Times New Roman"/>
                <w:sz w:val="20"/>
                <w:szCs w:val="20"/>
              </w:rPr>
              <w:t>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8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3234C80" w14:textId="77777777" w:rsidR="00D74124" w:rsidRPr="003B7399" w:rsidRDefault="001732C5" w:rsidP="003B7399">
            <w:pPr>
              <w:spacing w:line="240" w:lineRule="auto"/>
              <w:ind w:firstLine="0"/>
              <w:rPr>
                <w:rFonts w:cs="Times New Roman"/>
                <w:sz w:val="20"/>
                <w:szCs w:val="20"/>
              </w:rPr>
              <w:pPrChange w:id="1290" w:author="Maria Myslina" w:date="2019-06-04T15:13:00Z">
                <w:pPr>
                  <w:spacing w:line="276" w:lineRule="auto"/>
                  <w:ind w:firstLine="0"/>
                </w:pPr>
              </w:pPrChange>
            </w:pPr>
            <w:r w:rsidRPr="003B7399">
              <w:rPr>
                <w:rFonts w:cs="Times New Roman"/>
                <w:sz w:val="20"/>
                <w:szCs w:val="20"/>
              </w:rPr>
              <w:t>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29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C3A8BFC" w14:textId="77777777" w:rsidR="00D74124" w:rsidRPr="003B7399" w:rsidRDefault="001732C5" w:rsidP="003B7399">
            <w:pPr>
              <w:spacing w:line="240" w:lineRule="auto"/>
              <w:ind w:firstLine="0"/>
              <w:rPr>
                <w:rFonts w:cs="Times New Roman"/>
                <w:sz w:val="20"/>
                <w:szCs w:val="20"/>
              </w:rPr>
              <w:pPrChange w:id="1292" w:author="Maria Myslina" w:date="2019-06-04T15:13:00Z">
                <w:pPr>
                  <w:spacing w:line="276" w:lineRule="auto"/>
                  <w:ind w:firstLine="0"/>
                </w:pPr>
              </w:pPrChange>
            </w:pPr>
            <w:r w:rsidRPr="003B7399">
              <w:rPr>
                <w:rFonts w:cs="Times New Roman"/>
                <w:sz w:val="20"/>
                <w:szCs w:val="20"/>
              </w:rPr>
              <w:t>16.67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29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D193950" w14:textId="77777777" w:rsidR="00D74124" w:rsidRPr="003B7399" w:rsidRDefault="001732C5" w:rsidP="003B7399">
            <w:pPr>
              <w:spacing w:line="240" w:lineRule="auto"/>
              <w:ind w:firstLine="0"/>
              <w:rPr>
                <w:rFonts w:cs="Times New Roman"/>
                <w:sz w:val="20"/>
                <w:szCs w:val="20"/>
              </w:rPr>
              <w:pPrChange w:id="1294" w:author="Maria Myslina" w:date="2019-06-04T15:13:00Z">
                <w:pPr>
                  <w:spacing w:line="276" w:lineRule="auto"/>
                  <w:ind w:firstLine="0"/>
                </w:pPr>
              </w:pPrChange>
            </w:pPr>
            <w:r w:rsidRPr="003B7399">
              <w:rPr>
                <w:rFonts w:cs="Times New Roman"/>
                <w:sz w:val="20"/>
                <w:szCs w:val="20"/>
              </w:rPr>
              <w:t>0.14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9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BB861CA" w14:textId="77777777" w:rsidR="00D74124" w:rsidRPr="003B7399" w:rsidRDefault="001732C5" w:rsidP="003B7399">
            <w:pPr>
              <w:spacing w:line="240" w:lineRule="auto"/>
              <w:ind w:firstLine="0"/>
              <w:rPr>
                <w:rFonts w:cs="Times New Roman"/>
                <w:sz w:val="20"/>
                <w:szCs w:val="20"/>
              </w:rPr>
              <w:pPrChange w:id="1296" w:author="Maria Myslina" w:date="2019-06-04T15:13:00Z">
                <w:pPr>
                  <w:spacing w:line="276" w:lineRule="auto"/>
                  <w:ind w:firstLine="0"/>
                </w:pPr>
              </w:pPrChange>
            </w:pPr>
            <w:r w:rsidRPr="003B7399">
              <w:rPr>
                <w:rFonts w:cs="Times New Roman"/>
                <w:sz w:val="20"/>
                <w:szCs w:val="20"/>
              </w:rPr>
              <w:t>3.41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29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B8C7746" w14:textId="77777777" w:rsidR="00D74124" w:rsidRPr="003B7399" w:rsidRDefault="001732C5" w:rsidP="003B7399">
            <w:pPr>
              <w:spacing w:line="240" w:lineRule="auto"/>
              <w:ind w:firstLine="0"/>
              <w:rPr>
                <w:rFonts w:cs="Times New Roman"/>
                <w:sz w:val="20"/>
                <w:szCs w:val="20"/>
              </w:rPr>
              <w:pPrChange w:id="1298" w:author="Maria Myslina" w:date="2019-06-04T15:13:00Z">
                <w:pPr>
                  <w:spacing w:line="276" w:lineRule="auto"/>
                  <w:ind w:firstLine="0"/>
                </w:pPr>
              </w:pPrChange>
            </w:pPr>
            <w:r w:rsidRPr="003B7399">
              <w:rPr>
                <w:rFonts w:cs="Times New Roman"/>
                <w:sz w:val="20"/>
                <w:szCs w:val="20"/>
              </w:rPr>
              <w:t>3.56</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29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6C879B0" w14:textId="77777777" w:rsidR="00D74124" w:rsidRPr="003B7399" w:rsidRDefault="001732C5" w:rsidP="003B7399">
            <w:pPr>
              <w:spacing w:line="240" w:lineRule="auto"/>
              <w:ind w:firstLine="0"/>
              <w:rPr>
                <w:rFonts w:cs="Times New Roman"/>
                <w:sz w:val="20"/>
                <w:szCs w:val="20"/>
              </w:rPr>
              <w:pPrChange w:id="1300" w:author="Maria Myslina" w:date="2019-06-04T15:13:00Z">
                <w:pPr>
                  <w:spacing w:line="276" w:lineRule="auto"/>
                  <w:ind w:firstLine="0"/>
                </w:pPr>
              </w:pPrChange>
            </w:pPr>
            <w:r w:rsidRPr="003B7399">
              <w:rPr>
                <w:rFonts w:cs="Times New Roman"/>
                <w:sz w:val="20"/>
                <w:szCs w:val="20"/>
              </w:rPr>
              <w:t>4.2</w:t>
            </w:r>
          </w:p>
        </w:tc>
      </w:tr>
      <w:tr w:rsidR="00D74124" w:rsidRPr="003B7399" w14:paraId="49BFEDA6" w14:textId="77777777" w:rsidTr="003B7399">
        <w:trPr>
          <w:trHeight w:val="284"/>
          <w:trPrChange w:id="130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30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D8FAA0F" w14:textId="77777777" w:rsidR="00D74124" w:rsidRPr="003B7399" w:rsidRDefault="001732C5" w:rsidP="003B7399">
            <w:pPr>
              <w:spacing w:line="240" w:lineRule="auto"/>
              <w:ind w:firstLine="0"/>
              <w:rPr>
                <w:rFonts w:cs="Times New Roman"/>
                <w:sz w:val="20"/>
                <w:szCs w:val="20"/>
              </w:rPr>
              <w:pPrChange w:id="1303" w:author="Maria Myslina" w:date="2019-06-04T15:13:00Z">
                <w:pPr>
                  <w:spacing w:line="276" w:lineRule="auto"/>
                  <w:ind w:firstLine="0"/>
                </w:pPr>
              </w:pPrChange>
            </w:pPr>
            <w:r w:rsidRPr="003B7399">
              <w:rPr>
                <w:rFonts w:cs="Times New Roman"/>
                <w:sz w:val="20"/>
                <w:szCs w:val="20"/>
              </w:rPr>
              <w:t>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0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B7BFC2E" w14:textId="77777777" w:rsidR="00D74124" w:rsidRPr="003B7399" w:rsidRDefault="001732C5" w:rsidP="003B7399">
            <w:pPr>
              <w:spacing w:line="240" w:lineRule="auto"/>
              <w:ind w:firstLine="0"/>
              <w:rPr>
                <w:rFonts w:cs="Times New Roman"/>
                <w:sz w:val="20"/>
                <w:szCs w:val="20"/>
              </w:rPr>
              <w:pPrChange w:id="1305" w:author="Maria Myslina" w:date="2019-06-04T15:13:00Z">
                <w:pPr>
                  <w:spacing w:line="276" w:lineRule="auto"/>
                  <w:ind w:firstLine="0"/>
                </w:pPr>
              </w:pPrChange>
            </w:pPr>
            <w:r w:rsidRPr="003B7399">
              <w:rPr>
                <w:rFonts w:cs="Times New Roman"/>
                <w:sz w:val="20"/>
                <w:szCs w:val="20"/>
              </w:rPr>
              <w:t>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30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0E865EC9" w14:textId="77777777" w:rsidR="00D74124" w:rsidRPr="003B7399" w:rsidRDefault="001732C5" w:rsidP="003B7399">
            <w:pPr>
              <w:spacing w:line="240" w:lineRule="auto"/>
              <w:ind w:firstLine="0"/>
              <w:rPr>
                <w:rFonts w:cs="Times New Roman"/>
                <w:sz w:val="20"/>
                <w:szCs w:val="20"/>
              </w:rPr>
              <w:pPrChange w:id="1307" w:author="Maria Myslina" w:date="2019-06-04T15:13:00Z">
                <w:pPr>
                  <w:spacing w:line="276" w:lineRule="auto"/>
                  <w:ind w:firstLine="0"/>
                </w:pPr>
              </w:pPrChange>
            </w:pPr>
            <w:r w:rsidRPr="003B7399">
              <w:rPr>
                <w:rFonts w:cs="Times New Roman"/>
                <w:sz w:val="20"/>
                <w:szCs w:val="20"/>
              </w:rPr>
              <w:t>14.29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0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3EEF20D" w14:textId="77777777" w:rsidR="00D74124" w:rsidRPr="003B7399" w:rsidRDefault="001732C5" w:rsidP="003B7399">
            <w:pPr>
              <w:spacing w:line="240" w:lineRule="auto"/>
              <w:ind w:firstLine="0"/>
              <w:rPr>
                <w:rFonts w:cs="Times New Roman"/>
                <w:sz w:val="20"/>
                <w:szCs w:val="20"/>
              </w:rPr>
              <w:pPrChange w:id="1309" w:author="Maria Myslina" w:date="2019-06-04T15:13:00Z">
                <w:pPr>
                  <w:spacing w:line="276" w:lineRule="auto"/>
                  <w:ind w:firstLine="0"/>
                </w:pPr>
              </w:pPrChange>
            </w:pPr>
            <w:r w:rsidRPr="003B7399">
              <w:rPr>
                <w:rFonts w:cs="Times New Roman"/>
                <w:sz w:val="20"/>
                <w:szCs w:val="20"/>
              </w:rPr>
              <w:t>0.12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1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0C8BCEF" w14:textId="77777777" w:rsidR="00D74124" w:rsidRPr="003B7399" w:rsidRDefault="001732C5" w:rsidP="003B7399">
            <w:pPr>
              <w:spacing w:line="240" w:lineRule="auto"/>
              <w:ind w:firstLine="0"/>
              <w:rPr>
                <w:rFonts w:cs="Times New Roman"/>
                <w:sz w:val="20"/>
                <w:szCs w:val="20"/>
              </w:rPr>
              <w:pPrChange w:id="1311" w:author="Maria Myslina" w:date="2019-06-04T15:13:00Z">
                <w:pPr>
                  <w:spacing w:line="276" w:lineRule="auto"/>
                  <w:ind w:firstLine="0"/>
                </w:pPr>
              </w:pPrChange>
            </w:pPr>
            <w:r w:rsidRPr="003B7399">
              <w:rPr>
                <w:rFonts w:cs="Times New Roman"/>
                <w:sz w:val="20"/>
                <w:szCs w:val="20"/>
              </w:rPr>
              <w:t>3.57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1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004D8FF" w14:textId="77777777" w:rsidR="00D74124" w:rsidRPr="003B7399" w:rsidRDefault="001732C5" w:rsidP="003B7399">
            <w:pPr>
              <w:spacing w:line="240" w:lineRule="auto"/>
              <w:ind w:firstLine="0"/>
              <w:rPr>
                <w:rFonts w:cs="Times New Roman"/>
                <w:sz w:val="20"/>
                <w:szCs w:val="20"/>
              </w:rPr>
              <w:pPrChange w:id="1313" w:author="Maria Myslina" w:date="2019-06-04T15:13:00Z">
                <w:pPr>
                  <w:spacing w:line="276" w:lineRule="auto"/>
                  <w:ind w:firstLine="0"/>
                </w:pPr>
              </w:pPrChange>
            </w:pPr>
            <w:r w:rsidRPr="003B7399">
              <w:rPr>
                <w:rFonts w:cs="Times New Roman"/>
                <w:sz w:val="20"/>
                <w:szCs w:val="20"/>
              </w:rPr>
              <w:t>3.69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31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55055CA4" w14:textId="77777777" w:rsidR="00D74124" w:rsidRPr="003B7399" w:rsidRDefault="001732C5" w:rsidP="003B7399">
            <w:pPr>
              <w:spacing w:line="240" w:lineRule="auto"/>
              <w:ind w:firstLine="0"/>
              <w:rPr>
                <w:rFonts w:cs="Times New Roman"/>
                <w:sz w:val="20"/>
                <w:szCs w:val="20"/>
              </w:rPr>
              <w:pPrChange w:id="1315" w:author="Maria Myslina" w:date="2019-06-04T15:13:00Z">
                <w:pPr>
                  <w:spacing w:line="276" w:lineRule="auto"/>
                  <w:ind w:firstLine="0"/>
                </w:pPr>
              </w:pPrChange>
            </w:pPr>
            <w:r w:rsidRPr="003B7399">
              <w:rPr>
                <w:rFonts w:cs="Times New Roman"/>
                <w:sz w:val="20"/>
                <w:szCs w:val="20"/>
              </w:rPr>
              <w:t>3.44</w:t>
            </w:r>
          </w:p>
        </w:tc>
      </w:tr>
      <w:tr w:rsidR="00D74124" w:rsidRPr="003B7399" w14:paraId="3146F446" w14:textId="77777777" w:rsidTr="003B7399">
        <w:trPr>
          <w:trHeight w:val="284"/>
          <w:trPrChange w:id="131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31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30CDA7C" w14:textId="77777777" w:rsidR="00D74124" w:rsidRPr="003B7399" w:rsidRDefault="001732C5" w:rsidP="003B7399">
            <w:pPr>
              <w:spacing w:line="240" w:lineRule="auto"/>
              <w:ind w:firstLine="0"/>
              <w:rPr>
                <w:rFonts w:cs="Times New Roman"/>
                <w:sz w:val="20"/>
                <w:szCs w:val="20"/>
              </w:rPr>
              <w:pPrChange w:id="1318" w:author="Maria Myslina" w:date="2019-06-04T15:13:00Z">
                <w:pPr>
                  <w:spacing w:line="276" w:lineRule="auto"/>
                  <w:ind w:firstLine="0"/>
                </w:pPr>
              </w:pPrChange>
            </w:pPr>
            <w:r w:rsidRPr="003B7399">
              <w:rPr>
                <w:rFonts w:cs="Times New Roman"/>
                <w:sz w:val="20"/>
                <w:szCs w:val="20"/>
              </w:rPr>
              <w:t>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1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F26B770" w14:textId="77777777" w:rsidR="00D74124" w:rsidRPr="003B7399" w:rsidRDefault="001732C5" w:rsidP="003B7399">
            <w:pPr>
              <w:spacing w:line="240" w:lineRule="auto"/>
              <w:ind w:firstLine="0"/>
              <w:rPr>
                <w:rFonts w:cs="Times New Roman"/>
                <w:sz w:val="20"/>
                <w:szCs w:val="20"/>
              </w:rPr>
              <w:pPrChange w:id="1320" w:author="Maria Myslina" w:date="2019-06-04T15:13:00Z">
                <w:pPr>
                  <w:spacing w:line="276" w:lineRule="auto"/>
                  <w:ind w:firstLine="0"/>
                </w:pPr>
              </w:pPrChange>
            </w:pPr>
            <w:r w:rsidRPr="003B7399">
              <w:rPr>
                <w:rFonts w:cs="Times New Roman"/>
                <w:sz w:val="20"/>
                <w:szCs w:val="20"/>
              </w:rPr>
              <w:t>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32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B582F37" w14:textId="77777777" w:rsidR="00D74124" w:rsidRPr="003B7399" w:rsidRDefault="001732C5" w:rsidP="003B7399">
            <w:pPr>
              <w:spacing w:line="240" w:lineRule="auto"/>
              <w:ind w:firstLine="0"/>
              <w:rPr>
                <w:rFonts w:cs="Times New Roman"/>
                <w:sz w:val="20"/>
                <w:szCs w:val="20"/>
              </w:rPr>
              <w:pPrChange w:id="1322" w:author="Maria Myslina" w:date="2019-06-04T15:13:00Z">
                <w:pPr>
                  <w:spacing w:line="276" w:lineRule="auto"/>
                  <w:ind w:firstLine="0"/>
                </w:pPr>
              </w:pPrChange>
            </w:pPr>
            <w:r w:rsidRPr="003B7399">
              <w:rPr>
                <w:rFonts w:cs="Times New Roman"/>
                <w:sz w:val="20"/>
                <w:szCs w:val="20"/>
              </w:rPr>
              <w:t>12.5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2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117F745" w14:textId="77777777" w:rsidR="00D74124" w:rsidRPr="003B7399" w:rsidRDefault="001732C5" w:rsidP="003B7399">
            <w:pPr>
              <w:spacing w:line="240" w:lineRule="auto"/>
              <w:ind w:firstLine="0"/>
              <w:rPr>
                <w:rFonts w:cs="Times New Roman"/>
                <w:sz w:val="20"/>
                <w:szCs w:val="20"/>
              </w:rPr>
              <w:pPrChange w:id="1324" w:author="Maria Myslina" w:date="2019-06-04T15:13:00Z">
                <w:pPr>
                  <w:spacing w:line="276" w:lineRule="auto"/>
                  <w:ind w:firstLine="0"/>
                </w:pPr>
              </w:pPrChange>
            </w:pPr>
            <w:r w:rsidRPr="003B7399">
              <w:rPr>
                <w:rFonts w:cs="Times New Roman"/>
                <w:sz w:val="20"/>
                <w:szCs w:val="20"/>
              </w:rPr>
              <w:t>0.11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2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F75E4F0" w14:textId="77777777" w:rsidR="00D74124" w:rsidRPr="003B7399" w:rsidRDefault="001732C5" w:rsidP="003B7399">
            <w:pPr>
              <w:spacing w:line="240" w:lineRule="auto"/>
              <w:ind w:firstLine="0"/>
              <w:rPr>
                <w:rFonts w:cs="Times New Roman"/>
                <w:sz w:val="20"/>
                <w:szCs w:val="20"/>
              </w:rPr>
              <w:pPrChange w:id="1326" w:author="Maria Myslina" w:date="2019-06-04T15:13:00Z">
                <w:pPr>
                  <w:spacing w:line="276" w:lineRule="auto"/>
                  <w:ind w:firstLine="0"/>
                </w:pPr>
              </w:pPrChange>
            </w:pPr>
            <w:r w:rsidRPr="003B7399">
              <w:rPr>
                <w:rFonts w:cs="Times New Roman"/>
                <w:sz w:val="20"/>
                <w:szCs w:val="20"/>
              </w:rPr>
              <w:t>3.69</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2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8DCA0FC" w14:textId="77777777" w:rsidR="00D74124" w:rsidRPr="003B7399" w:rsidRDefault="001732C5" w:rsidP="003B7399">
            <w:pPr>
              <w:spacing w:line="240" w:lineRule="auto"/>
              <w:ind w:firstLine="0"/>
              <w:rPr>
                <w:rFonts w:cs="Times New Roman"/>
                <w:sz w:val="20"/>
                <w:szCs w:val="20"/>
              </w:rPr>
              <w:pPrChange w:id="1328" w:author="Maria Myslina" w:date="2019-06-04T15:13:00Z">
                <w:pPr>
                  <w:spacing w:line="276" w:lineRule="auto"/>
                  <w:ind w:firstLine="0"/>
                </w:pPr>
              </w:pPrChange>
            </w:pPr>
            <w:r w:rsidRPr="003B7399">
              <w:rPr>
                <w:rFonts w:cs="Times New Roman"/>
                <w:sz w:val="20"/>
                <w:szCs w:val="20"/>
              </w:rPr>
              <w:t>3.8</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32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3189634" w14:textId="77777777" w:rsidR="00D74124" w:rsidRPr="003B7399" w:rsidRDefault="001732C5" w:rsidP="003B7399">
            <w:pPr>
              <w:spacing w:line="240" w:lineRule="auto"/>
              <w:ind w:firstLine="0"/>
              <w:rPr>
                <w:rFonts w:cs="Times New Roman"/>
                <w:sz w:val="20"/>
                <w:szCs w:val="20"/>
              </w:rPr>
              <w:pPrChange w:id="1330" w:author="Maria Myslina" w:date="2019-06-04T15:13:00Z">
                <w:pPr>
                  <w:spacing w:line="276" w:lineRule="auto"/>
                  <w:ind w:firstLine="0"/>
                </w:pPr>
              </w:pPrChange>
            </w:pPr>
            <w:r w:rsidRPr="003B7399">
              <w:rPr>
                <w:rFonts w:cs="Times New Roman"/>
                <w:sz w:val="20"/>
                <w:szCs w:val="20"/>
              </w:rPr>
              <w:t>2.91</w:t>
            </w:r>
          </w:p>
        </w:tc>
      </w:tr>
      <w:tr w:rsidR="00D74124" w:rsidRPr="003B7399" w14:paraId="281EB940" w14:textId="77777777" w:rsidTr="003B7399">
        <w:trPr>
          <w:trHeight w:val="284"/>
          <w:trPrChange w:id="133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33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A1601CB" w14:textId="77777777" w:rsidR="00D74124" w:rsidRPr="003B7399" w:rsidRDefault="001732C5" w:rsidP="003B7399">
            <w:pPr>
              <w:spacing w:line="240" w:lineRule="auto"/>
              <w:ind w:firstLine="0"/>
              <w:rPr>
                <w:rFonts w:cs="Times New Roman"/>
                <w:sz w:val="20"/>
                <w:szCs w:val="20"/>
              </w:rPr>
              <w:pPrChange w:id="1333" w:author="Maria Myslina" w:date="2019-06-04T15:13:00Z">
                <w:pPr>
                  <w:spacing w:line="276" w:lineRule="auto"/>
                  <w:ind w:firstLine="0"/>
                </w:pPr>
              </w:pPrChange>
            </w:pPr>
            <w:r w:rsidRPr="003B7399">
              <w:rPr>
                <w:rFonts w:cs="Times New Roman"/>
                <w:sz w:val="20"/>
                <w:szCs w:val="20"/>
              </w:rPr>
              <w:t>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3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94F6C7E" w14:textId="77777777" w:rsidR="00D74124" w:rsidRPr="003B7399" w:rsidRDefault="001732C5" w:rsidP="003B7399">
            <w:pPr>
              <w:spacing w:line="240" w:lineRule="auto"/>
              <w:ind w:firstLine="0"/>
              <w:rPr>
                <w:rFonts w:cs="Times New Roman"/>
                <w:sz w:val="20"/>
                <w:szCs w:val="20"/>
              </w:rPr>
              <w:pPrChange w:id="1335" w:author="Maria Myslina" w:date="2019-06-04T15:13:00Z">
                <w:pPr>
                  <w:spacing w:line="276" w:lineRule="auto"/>
                  <w:ind w:firstLine="0"/>
                </w:pPr>
              </w:pPrChange>
            </w:pPr>
            <w:r w:rsidRPr="003B7399">
              <w:rPr>
                <w:rFonts w:cs="Times New Roman"/>
                <w:sz w:val="20"/>
                <w:szCs w:val="20"/>
              </w:rPr>
              <w:t>10.0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33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701C38A" w14:textId="77777777" w:rsidR="00D74124" w:rsidRPr="003B7399" w:rsidRDefault="001732C5" w:rsidP="003B7399">
            <w:pPr>
              <w:spacing w:line="240" w:lineRule="auto"/>
              <w:ind w:firstLine="0"/>
              <w:rPr>
                <w:rFonts w:cs="Times New Roman"/>
                <w:sz w:val="20"/>
                <w:szCs w:val="20"/>
              </w:rPr>
              <w:pPrChange w:id="1337" w:author="Maria Myslina" w:date="2019-06-04T15:13:00Z">
                <w:pPr>
                  <w:spacing w:line="276" w:lineRule="auto"/>
                  <w:ind w:firstLine="0"/>
                </w:pPr>
              </w:pPrChange>
            </w:pPr>
            <w:r w:rsidRPr="003B7399">
              <w:rPr>
                <w:rFonts w:cs="Times New Roman"/>
                <w:sz w:val="20"/>
                <w:szCs w:val="20"/>
              </w:rPr>
              <w:t>11.11</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3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B74D97" w14:textId="77777777" w:rsidR="00D74124" w:rsidRPr="003B7399" w:rsidRDefault="001732C5" w:rsidP="003B7399">
            <w:pPr>
              <w:spacing w:line="240" w:lineRule="auto"/>
              <w:ind w:firstLine="0"/>
              <w:rPr>
                <w:rFonts w:cs="Times New Roman"/>
                <w:sz w:val="20"/>
                <w:szCs w:val="20"/>
              </w:rPr>
              <w:pPrChange w:id="1339" w:author="Maria Myslina" w:date="2019-06-04T15:13:00Z">
                <w:pPr>
                  <w:spacing w:line="276" w:lineRule="auto"/>
                  <w:ind w:firstLine="0"/>
                </w:pPr>
              </w:pPrChange>
            </w:pPr>
            <w:r w:rsidRPr="003B7399">
              <w:rPr>
                <w:rFonts w:cs="Times New Roman"/>
                <w:sz w:val="20"/>
                <w:szCs w:val="20"/>
              </w:rPr>
              <w:t>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4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8286621" w14:textId="77777777" w:rsidR="00D74124" w:rsidRPr="003B7399" w:rsidRDefault="001732C5" w:rsidP="003B7399">
            <w:pPr>
              <w:spacing w:line="240" w:lineRule="auto"/>
              <w:ind w:firstLine="0"/>
              <w:rPr>
                <w:rFonts w:cs="Times New Roman"/>
                <w:sz w:val="20"/>
                <w:szCs w:val="20"/>
              </w:rPr>
              <w:pPrChange w:id="1341" w:author="Maria Myslina" w:date="2019-06-04T15:13:00Z">
                <w:pPr>
                  <w:spacing w:line="276" w:lineRule="auto"/>
                  <w:ind w:firstLine="0"/>
                </w:pPr>
              </w:pPrChange>
            </w:pPr>
            <w:r w:rsidRPr="003B7399">
              <w:rPr>
                <w:rFonts w:cs="Times New Roman"/>
                <w:sz w:val="20"/>
                <w:szCs w:val="20"/>
              </w:rPr>
              <w:t>3.83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4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0E2FCBF" w14:textId="77777777" w:rsidR="00D74124" w:rsidRPr="003B7399" w:rsidRDefault="001732C5" w:rsidP="003B7399">
            <w:pPr>
              <w:spacing w:line="240" w:lineRule="auto"/>
              <w:ind w:firstLine="0"/>
              <w:rPr>
                <w:rFonts w:cs="Times New Roman"/>
                <w:sz w:val="20"/>
                <w:szCs w:val="20"/>
              </w:rPr>
              <w:pPrChange w:id="1343" w:author="Maria Myslina" w:date="2019-06-04T15:13:00Z">
                <w:pPr>
                  <w:spacing w:line="276" w:lineRule="auto"/>
                  <w:ind w:firstLine="0"/>
                </w:pPr>
              </w:pPrChange>
            </w:pPr>
            <w:r w:rsidRPr="003B7399">
              <w:rPr>
                <w:rFonts w:cs="Times New Roman"/>
                <w:sz w:val="20"/>
                <w:szCs w:val="20"/>
              </w:rPr>
              <w:t>3.92</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34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5F06EF7F" w14:textId="77777777" w:rsidR="00D74124" w:rsidRPr="003B7399" w:rsidRDefault="001732C5" w:rsidP="003B7399">
            <w:pPr>
              <w:spacing w:line="240" w:lineRule="auto"/>
              <w:ind w:firstLine="0"/>
              <w:rPr>
                <w:rFonts w:cs="Times New Roman"/>
                <w:sz w:val="20"/>
                <w:szCs w:val="20"/>
              </w:rPr>
              <w:pPrChange w:id="1345" w:author="Maria Myslina" w:date="2019-06-04T15:13:00Z">
                <w:pPr>
                  <w:spacing w:line="276" w:lineRule="auto"/>
                  <w:ind w:firstLine="0"/>
                </w:pPr>
              </w:pPrChange>
            </w:pPr>
            <w:r w:rsidRPr="003B7399">
              <w:rPr>
                <w:rFonts w:cs="Times New Roman"/>
                <w:sz w:val="20"/>
                <w:szCs w:val="20"/>
              </w:rPr>
              <w:t>2.5</w:t>
            </w:r>
          </w:p>
        </w:tc>
      </w:tr>
      <w:tr w:rsidR="00D74124" w:rsidRPr="003B7399" w14:paraId="3647877F" w14:textId="77777777" w:rsidTr="003B7399">
        <w:trPr>
          <w:trHeight w:val="284"/>
          <w:trPrChange w:id="134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34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DB5851F" w14:textId="77777777" w:rsidR="00D74124" w:rsidRPr="003B7399" w:rsidRDefault="001732C5" w:rsidP="003B7399">
            <w:pPr>
              <w:spacing w:line="240" w:lineRule="auto"/>
              <w:ind w:firstLine="0"/>
              <w:rPr>
                <w:rFonts w:cs="Times New Roman"/>
                <w:sz w:val="20"/>
                <w:szCs w:val="20"/>
              </w:rPr>
              <w:pPrChange w:id="1348" w:author="Maria Myslina" w:date="2019-06-04T15:13:00Z">
                <w:pPr>
                  <w:spacing w:line="276" w:lineRule="auto"/>
                  <w:ind w:firstLine="0"/>
                </w:pPr>
              </w:pPrChange>
            </w:pPr>
            <w:r w:rsidRPr="003B7399">
              <w:rPr>
                <w:rFonts w:cs="Times New Roman"/>
                <w:sz w:val="20"/>
                <w:szCs w:val="20"/>
              </w:rPr>
              <w:t>10.0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4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7C0CAED" w14:textId="77777777" w:rsidR="00D74124" w:rsidRPr="003B7399" w:rsidRDefault="001732C5" w:rsidP="003B7399">
            <w:pPr>
              <w:spacing w:line="240" w:lineRule="auto"/>
              <w:ind w:firstLine="0"/>
              <w:rPr>
                <w:rFonts w:cs="Times New Roman"/>
                <w:sz w:val="20"/>
                <w:szCs w:val="20"/>
              </w:rPr>
              <w:pPrChange w:id="1350" w:author="Maria Myslina" w:date="2019-06-04T15:13:00Z">
                <w:pPr>
                  <w:spacing w:line="276" w:lineRule="auto"/>
                  <w:ind w:firstLine="0"/>
                </w:pPr>
              </w:pPrChange>
            </w:pPr>
            <w:r w:rsidRPr="003B7399">
              <w:rPr>
                <w:rFonts w:cs="Times New Roman"/>
                <w:sz w:val="20"/>
                <w:szCs w:val="20"/>
              </w:rPr>
              <w:t>11.0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35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A35F00B" w14:textId="77777777" w:rsidR="00D74124" w:rsidRPr="003B7399" w:rsidRDefault="001732C5" w:rsidP="003B7399">
            <w:pPr>
              <w:spacing w:line="240" w:lineRule="auto"/>
              <w:ind w:firstLine="0"/>
              <w:rPr>
                <w:rFonts w:cs="Times New Roman"/>
                <w:sz w:val="20"/>
                <w:szCs w:val="20"/>
              </w:rPr>
              <w:pPrChange w:id="1352" w:author="Maria Myslina" w:date="2019-06-04T15:13:00Z">
                <w:pPr>
                  <w:spacing w:line="276" w:lineRule="auto"/>
                  <w:ind w:firstLine="0"/>
                </w:pPr>
              </w:pPrChange>
            </w:pPr>
            <w:r w:rsidRPr="003B7399">
              <w:rPr>
                <w:rFonts w:cs="Times New Roman"/>
                <w:sz w:val="20"/>
                <w:szCs w:val="20"/>
              </w:rPr>
              <w:t>10.0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5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24698E8" w14:textId="77777777" w:rsidR="00D74124" w:rsidRPr="003B7399" w:rsidRDefault="001732C5" w:rsidP="003B7399">
            <w:pPr>
              <w:spacing w:line="240" w:lineRule="auto"/>
              <w:ind w:firstLine="0"/>
              <w:rPr>
                <w:rFonts w:cs="Times New Roman"/>
                <w:sz w:val="20"/>
                <w:szCs w:val="20"/>
              </w:rPr>
              <w:pPrChange w:id="1354" w:author="Maria Myslina" w:date="2019-06-04T15:13:00Z">
                <w:pPr>
                  <w:spacing w:line="276" w:lineRule="auto"/>
                  <w:ind w:firstLine="0"/>
                </w:pPr>
              </w:pPrChange>
            </w:pPr>
            <w:r w:rsidRPr="003B7399">
              <w:rPr>
                <w:rFonts w:cs="Times New Roman"/>
                <w:sz w:val="20"/>
                <w:szCs w:val="20"/>
              </w:rPr>
              <w:t>0.09</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5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964DDFD" w14:textId="77777777" w:rsidR="00D74124" w:rsidRPr="003B7399" w:rsidRDefault="001732C5" w:rsidP="003B7399">
            <w:pPr>
              <w:spacing w:line="240" w:lineRule="auto"/>
              <w:ind w:firstLine="0"/>
              <w:rPr>
                <w:rFonts w:cs="Times New Roman"/>
                <w:sz w:val="20"/>
                <w:szCs w:val="20"/>
              </w:rPr>
              <w:pPrChange w:id="1356" w:author="Maria Myslina" w:date="2019-06-04T15:13:00Z">
                <w:pPr>
                  <w:spacing w:line="276" w:lineRule="auto"/>
                  <w:ind w:firstLine="0"/>
                </w:pPr>
              </w:pPrChange>
            </w:pPr>
            <w:r w:rsidRPr="003B7399">
              <w:rPr>
                <w:rFonts w:cs="Times New Roman"/>
                <w:sz w:val="20"/>
                <w:szCs w:val="20"/>
              </w:rPr>
              <w:t>3.9</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5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DA5075B" w14:textId="77777777" w:rsidR="00D74124" w:rsidRPr="003B7399" w:rsidRDefault="001732C5" w:rsidP="003B7399">
            <w:pPr>
              <w:spacing w:line="240" w:lineRule="auto"/>
              <w:ind w:firstLine="0"/>
              <w:rPr>
                <w:rFonts w:cs="Times New Roman"/>
                <w:sz w:val="20"/>
                <w:szCs w:val="20"/>
              </w:rPr>
              <w:pPrChange w:id="1358" w:author="Maria Myslina" w:date="2019-06-04T15:13:00Z">
                <w:pPr>
                  <w:spacing w:line="276" w:lineRule="auto"/>
                  <w:ind w:firstLine="0"/>
                </w:pPr>
              </w:pPrChange>
            </w:pPr>
            <w:r w:rsidRPr="003B7399">
              <w:rPr>
                <w:rFonts w:cs="Times New Roman"/>
                <w:sz w:val="20"/>
                <w:szCs w:val="20"/>
              </w:rPr>
              <w:t>3.98</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35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F17FCBB" w14:textId="77777777" w:rsidR="00D74124" w:rsidRPr="003B7399" w:rsidRDefault="001732C5" w:rsidP="003B7399">
            <w:pPr>
              <w:spacing w:line="240" w:lineRule="auto"/>
              <w:ind w:firstLine="0"/>
              <w:rPr>
                <w:rFonts w:cs="Times New Roman"/>
                <w:sz w:val="20"/>
                <w:szCs w:val="20"/>
              </w:rPr>
              <w:pPrChange w:id="1360" w:author="Maria Myslina" w:date="2019-06-04T15:13:00Z">
                <w:pPr>
                  <w:spacing w:line="276" w:lineRule="auto"/>
                  <w:ind w:firstLine="0"/>
                </w:pPr>
              </w:pPrChange>
            </w:pPr>
            <w:r w:rsidRPr="003B7399">
              <w:rPr>
                <w:rFonts w:cs="Times New Roman"/>
                <w:sz w:val="20"/>
                <w:szCs w:val="20"/>
              </w:rPr>
              <w:t>2.21</w:t>
            </w:r>
          </w:p>
        </w:tc>
      </w:tr>
      <w:tr w:rsidR="00D74124" w:rsidRPr="003B7399" w14:paraId="4465000D" w14:textId="77777777" w:rsidTr="003B7399">
        <w:trPr>
          <w:trHeight w:val="284"/>
          <w:trPrChange w:id="136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36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7125ECC0" w14:textId="77777777" w:rsidR="00D74124" w:rsidRPr="003B7399" w:rsidRDefault="001732C5" w:rsidP="003B7399">
            <w:pPr>
              <w:spacing w:line="240" w:lineRule="auto"/>
              <w:ind w:firstLine="0"/>
              <w:rPr>
                <w:rFonts w:cs="Times New Roman"/>
                <w:sz w:val="20"/>
                <w:szCs w:val="20"/>
              </w:rPr>
              <w:pPrChange w:id="1363" w:author="Maria Myslina" w:date="2019-06-04T15:13:00Z">
                <w:pPr>
                  <w:spacing w:line="276" w:lineRule="auto"/>
                  <w:ind w:firstLine="0"/>
                </w:pPr>
              </w:pPrChange>
            </w:pPr>
            <w:r w:rsidRPr="003B7399">
              <w:rPr>
                <w:rFonts w:cs="Times New Roman"/>
                <w:sz w:val="20"/>
                <w:szCs w:val="20"/>
              </w:rPr>
              <w:t>11.0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6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6F864E1" w14:textId="77777777" w:rsidR="00D74124" w:rsidRPr="003B7399" w:rsidRDefault="001732C5" w:rsidP="003B7399">
            <w:pPr>
              <w:spacing w:line="240" w:lineRule="auto"/>
              <w:ind w:firstLine="0"/>
              <w:rPr>
                <w:rFonts w:cs="Times New Roman"/>
                <w:sz w:val="20"/>
                <w:szCs w:val="20"/>
              </w:rPr>
              <w:pPrChange w:id="1365" w:author="Maria Myslina" w:date="2019-06-04T15:13:00Z">
                <w:pPr>
                  <w:spacing w:line="276" w:lineRule="auto"/>
                  <w:ind w:firstLine="0"/>
                </w:pPr>
              </w:pPrChange>
            </w:pPr>
            <w:r w:rsidRPr="003B7399">
              <w:rPr>
                <w:rFonts w:cs="Times New Roman"/>
                <w:sz w:val="20"/>
                <w:szCs w:val="20"/>
              </w:rPr>
              <w:t>12.0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36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1242F192" w14:textId="77777777" w:rsidR="00D74124" w:rsidRPr="003B7399" w:rsidRDefault="001732C5" w:rsidP="003B7399">
            <w:pPr>
              <w:spacing w:line="240" w:lineRule="auto"/>
              <w:ind w:firstLine="0"/>
              <w:rPr>
                <w:rFonts w:cs="Times New Roman"/>
                <w:sz w:val="20"/>
                <w:szCs w:val="20"/>
              </w:rPr>
              <w:pPrChange w:id="1367" w:author="Maria Myslina" w:date="2019-06-04T15:13:00Z">
                <w:pPr>
                  <w:spacing w:line="276" w:lineRule="auto"/>
                  <w:ind w:firstLine="0"/>
                </w:pPr>
              </w:pPrChange>
            </w:pPr>
            <w:r w:rsidRPr="003B7399">
              <w:rPr>
                <w:rFonts w:cs="Times New Roman"/>
                <w:sz w:val="20"/>
                <w:szCs w:val="20"/>
              </w:rPr>
              <w:t>9.09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6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D3A1BBF" w14:textId="77777777" w:rsidR="00D74124" w:rsidRPr="003B7399" w:rsidRDefault="001732C5" w:rsidP="003B7399">
            <w:pPr>
              <w:spacing w:line="240" w:lineRule="auto"/>
              <w:ind w:firstLine="0"/>
              <w:rPr>
                <w:rFonts w:cs="Times New Roman"/>
                <w:sz w:val="20"/>
                <w:szCs w:val="20"/>
              </w:rPr>
              <w:pPrChange w:id="1369" w:author="Maria Myslina" w:date="2019-06-04T15:13:00Z">
                <w:pPr>
                  <w:spacing w:line="276" w:lineRule="auto"/>
                  <w:ind w:firstLine="0"/>
                </w:pPr>
              </w:pPrChange>
            </w:pPr>
            <w:r w:rsidRPr="003B7399">
              <w:rPr>
                <w:rFonts w:cs="Times New Roman"/>
                <w:sz w:val="20"/>
                <w:szCs w:val="20"/>
              </w:rPr>
              <w:t>0.08</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7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474096" w14:textId="77777777" w:rsidR="00D74124" w:rsidRPr="003B7399" w:rsidRDefault="001732C5" w:rsidP="003B7399">
            <w:pPr>
              <w:spacing w:line="240" w:lineRule="auto"/>
              <w:ind w:firstLine="0"/>
              <w:rPr>
                <w:rFonts w:cs="Times New Roman"/>
                <w:sz w:val="20"/>
                <w:szCs w:val="20"/>
              </w:rPr>
              <w:pPrChange w:id="1371" w:author="Maria Myslina" w:date="2019-06-04T15:13:00Z">
                <w:pPr>
                  <w:spacing w:line="276" w:lineRule="auto"/>
                  <w:ind w:firstLine="0"/>
                </w:pPr>
              </w:pPrChange>
            </w:pPr>
            <w:r w:rsidRPr="003B7399">
              <w:rPr>
                <w:rFonts w:cs="Times New Roman"/>
                <w:sz w:val="20"/>
                <w:szCs w:val="20"/>
              </w:rPr>
              <w:t>3.99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37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D8577EF" w14:textId="77777777" w:rsidR="00D74124" w:rsidRPr="003B7399" w:rsidRDefault="001732C5" w:rsidP="003B7399">
            <w:pPr>
              <w:spacing w:line="240" w:lineRule="auto"/>
              <w:ind w:firstLine="0"/>
              <w:rPr>
                <w:rFonts w:cs="Times New Roman"/>
                <w:sz w:val="20"/>
                <w:szCs w:val="20"/>
              </w:rPr>
              <w:pPrChange w:id="1373" w:author="Maria Myslina" w:date="2019-06-04T15:13:00Z">
                <w:pPr>
                  <w:spacing w:line="276" w:lineRule="auto"/>
                  <w:ind w:firstLine="0"/>
                </w:pPr>
              </w:pPrChange>
            </w:pPr>
            <w:r w:rsidRPr="003B7399">
              <w:rPr>
                <w:rFonts w:cs="Times New Roman"/>
                <w:sz w:val="20"/>
                <w:szCs w:val="20"/>
              </w:rPr>
              <w:t>4.07</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37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7456E390" w14:textId="77777777" w:rsidR="00D74124" w:rsidRPr="003B7399" w:rsidRDefault="001732C5" w:rsidP="003B7399">
            <w:pPr>
              <w:spacing w:line="240" w:lineRule="auto"/>
              <w:ind w:firstLine="0"/>
              <w:rPr>
                <w:rFonts w:cs="Times New Roman"/>
                <w:sz w:val="20"/>
                <w:szCs w:val="20"/>
              </w:rPr>
              <w:pPrChange w:id="1375" w:author="Maria Myslina" w:date="2019-06-04T15:13:00Z">
                <w:pPr>
                  <w:spacing w:line="276" w:lineRule="auto"/>
                  <w:ind w:firstLine="0"/>
                </w:pPr>
              </w:pPrChange>
            </w:pPr>
            <w:r w:rsidRPr="003B7399">
              <w:rPr>
                <w:rFonts w:cs="Times New Roman"/>
                <w:sz w:val="20"/>
                <w:szCs w:val="20"/>
              </w:rPr>
              <w:t>1.96</w:t>
            </w:r>
          </w:p>
        </w:tc>
      </w:tr>
      <w:tr w:rsidR="00D74124" w:rsidRPr="003B7399" w14:paraId="4798EB08" w14:textId="77777777" w:rsidTr="003B7399">
        <w:trPr>
          <w:trHeight w:val="284"/>
          <w:trPrChange w:id="137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37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1BFCC8F" w14:textId="77777777" w:rsidR="00D74124" w:rsidRPr="003B7399" w:rsidRDefault="001732C5" w:rsidP="003B7399">
            <w:pPr>
              <w:spacing w:line="240" w:lineRule="auto"/>
              <w:ind w:firstLine="0"/>
              <w:rPr>
                <w:rFonts w:cs="Times New Roman"/>
                <w:sz w:val="20"/>
                <w:szCs w:val="20"/>
              </w:rPr>
              <w:pPrChange w:id="1378" w:author="Maria Myslina" w:date="2019-06-04T15:13:00Z">
                <w:pPr>
                  <w:spacing w:line="276" w:lineRule="auto"/>
                  <w:ind w:firstLine="0"/>
                </w:pPr>
              </w:pPrChange>
            </w:pPr>
            <w:r w:rsidRPr="003B7399">
              <w:rPr>
                <w:rFonts w:cs="Times New Roman"/>
                <w:sz w:val="20"/>
                <w:szCs w:val="20"/>
              </w:rPr>
              <w:t>12.0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7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61781FB" w14:textId="77777777" w:rsidR="00D74124" w:rsidRPr="003B7399" w:rsidRDefault="001732C5" w:rsidP="003B7399">
            <w:pPr>
              <w:spacing w:line="240" w:lineRule="auto"/>
              <w:ind w:firstLine="0"/>
              <w:rPr>
                <w:rFonts w:cs="Times New Roman"/>
                <w:sz w:val="20"/>
                <w:szCs w:val="20"/>
              </w:rPr>
              <w:pPrChange w:id="1380" w:author="Maria Myslina" w:date="2019-06-04T15:13:00Z">
                <w:pPr>
                  <w:spacing w:line="276" w:lineRule="auto"/>
                  <w:ind w:firstLine="0"/>
                </w:pPr>
              </w:pPrChange>
            </w:pPr>
            <w:r w:rsidRPr="003B7399">
              <w:rPr>
                <w:rFonts w:cs="Times New Roman"/>
                <w:sz w:val="20"/>
                <w:szCs w:val="20"/>
              </w:rPr>
              <w:t>13.0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38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EE27A16" w14:textId="77777777" w:rsidR="00D74124" w:rsidRPr="003B7399" w:rsidRDefault="001732C5" w:rsidP="003B7399">
            <w:pPr>
              <w:spacing w:line="240" w:lineRule="auto"/>
              <w:ind w:firstLine="0"/>
              <w:rPr>
                <w:rFonts w:cs="Times New Roman"/>
                <w:sz w:val="20"/>
                <w:szCs w:val="20"/>
              </w:rPr>
              <w:pPrChange w:id="1382" w:author="Maria Myslina" w:date="2019-06-04T15:13:00Z">
                <w:pPr>
                  <w:spacing w:line="276" w:lineRule="auto"/>
                  <w:ind w:firstLine="0"/>
                </w:pPr>
              </w:pPrChange>
            </w:pPr>
            <w:r w:rsidRPr="003B7399">
              <w:rPr>
                <w:rFonts w:cs="Times New Roman"/>
                <w:sz w:val="20"/>
                <w:szCs w:val="20"/>
              </w:rPr>
              <w:t>8.33</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38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1727A27" w14:textId="77777777" w:rsidR="00D74124" w:rsidRPr="003B7399" w:rsidRDefault="001732C5" w:rsidP="003B7399">
            <w:pPr>
              <w:spacing w:line="240" w:lineRule="auto"/>
              <w:ind w:firstLine="0"/>
              <w:rPr>
                <w:rFonts w:cs="Times New Roman"/>
                <w:sz w:val="20"/>
                <w:szCs w:val="20"/>
              </w:rPr>
              <w:pPrChange w:id="1384" w:author="Maria Myslina" w:date="2019-06-04T15:13:00Z">
                <w:pPr>
                  <w:spacing w:line="276" w:lineRule="auto"/>
                  <w:ind w:firstLine="0"/>
                </w:pPr>
              </w:pPrChange>
            </w:pPr>
            <w:r w:rsidRPr="003B7399">
              <w:rPr>
                <w:rFonts w:cs="Times New Roman"/>
                <w:sz w:val="20"/>
                <w:szCs w:val="20"/>
              </w:rPr>
              <w:t>0.07</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8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FC5140A" w14:textId="77777777" w:rsidR="00D74124" w:rsidRPr="003B7399" w:rsidRDefault="001732C5" w:rsidP="003B7399">
            <w:pPr>
              <w:spacing w:line="240" w:lineRule="auto"/>
              <w:ind w:firstLine="0"/>
              <w:rPr>
                <w:rFonts w:cs="Times New Roman"/>
                <w:sz w:val="20"/>
                <w:szCs w:val="20"/>
              </w:rPr>
              <w:pPrChange w:id="1386" w:author="Maria Myslina" w:date="2019-06-04T15:13:00Z">
                <w:pPr>
                  <w:spacing w:line="276" w:lineRule="auto"/>
                  <w:ind w:firstLine="0"/>
                </w:pPr>
              </w:pPrChange>
            </w:pPr>
            <w:r w:rsidRPr="003B7399">
              <w:rPr>
                <w:rFonts w:cs="Times New Roman"/>
                <w:sz w:val="20"/>
                <w:szCs w:val="20"/>
              </w:rPr>
              <w:t>4.04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38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69EB6B9" w14:textId="77777777" w:rsidR="00D74124" w:rsidRPr="003B7399" w:rsidRDefault="001732C5" w:rsidP="003B7399">
            <w:pPr>
              <w:spacing w:line="240" w:lineRule="auto"/>
              <w:ind w:firstLine="0"/>
              <w:rPr>
                <w:rFonts w:cs="Times New Roman"/>
                <w:sz w:val="20"/>
                <w:szCs w:val="20"/>
              </w:rPr>
              <w:pPrChange w:id="1388" w:author="Maria Myslina" w:date="2019-06-04T15:13:00Z">
                <w:pPr>
                  <w:spacing w:line="276" w:lineRule="auto"/>
                  <w:ind w:firstLine="0"/>
                </w:pPr>
              </w:pPrChange>
            </w:pPr>
            <w:r w:rsidRPr="003B7399">
              <w:rPr>
                <w:rFonts w:cs="Times New Roman"/>
                <w:sz w:val="20"/>
                <w:szCs w:val="20"/>
              </w:rPr>
              <w:t>4.11</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38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1D4B10C" w14:textId="77777777" w:rsidR="00D74124" w:rsidRPr="003B7399" w:rsidRDefault="001732C5" w:rsidP="003B7399">
            <w:pPr>
              <w:spacing w:line="240" w:lineRule="auto"/>
              <w:ind w:firstLine="0"/>
              <w:rPr>
                <w:rFonts w:cs="Times New Roman"/>
                <w:sz w:val="20"/>
                <w:szCs w:val="20"/>
              </w:rPr>
              <w:pPrChange w:id="1390" w:author="Maria Myslina" w:date="2019-06-04T15:13:00Z">
                <w:pPr>
                  <w:spacing w:line="276" w:lineRule="auto"/>
                  <w:ind w:firstLine="0"/>
                </w:pPr>
              </w:pPrChange>
            </w:pPr>
            <w:r w:rsidRPr="003B7399">
              <w:rPr>
                <w:rFonts w:cs="Times New Roman"/>
                <w:sz w:val="20"/>
                <w:szCs w:val="20"/>
              </w:rPr>
              <w:t>1.77</w:t>
            </w:r>
          </w:p>
        </w:tc>
      </w:tr>
      <w:tr w:rsidR="00D74124" w:rsidRPr="003B7399" w14:paraId="633CBEE7" w14:textId="77777777" w:rsidTr="003B7399">
        <w:trPr>
          <w:trHeight w:val="284"/>
          <w:trPrChange w:id="139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39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07D6B4C" w14:textId="77777777" w:rsidR="00D74124" w:rsidRPr="003B7399" w:rsidRDefault="001732C5" w:rsidP="003B7399">
            <w:pPr>
              <w:spacing w:line="240" w:lineRule="auto"/>
              <w:ind w:firstLine="0"/>
              <w:rPr>
                <w:rFonts w:cs="Times New Roman"/>
                <w:sz w:val="20"/>
                <w:szCs w:val="20"/>
              </w:rPr>
              <w:pPrChange w:id="1393" w:author="Maria Myslina" w:date="2019-06-04T15:13:00Z">
                <w:pPr>
                  <w:spacing w:line="276" w:lineRule="auto"/>
                  <w:ind w:firstLine="0"/>
                </w:pPr>
              </w:pPrChange>
            </w:pPr>
            <w:r w:rsidRPr="003B7399">
              <w:rPr>
                <w:rFonts w:cs="Times New Roman"/>
                <w:sz w:val="20"/>
                <w:szCs w:val="20"/>
              </w:rPr>
              <w:t>13.0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9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68A10D5" w14:textId="77777777" w:rsidR="00D74124" w:rsidRPr="003B7399" w:rsidRDefault="001732C5" w:rsidP="003B7399">
            <w:pPr>
              <w:spacing w:line="240" w:lineRule="auto"/>
              <w:ind w:firstLine="0"/>
              <w:rPr>
                <w:rFonts w:cs="Times New Roman"/>
                <w:sz w:val="20"/>
                <w:szCs w:val="20"/>
              </w:rPr>
              <w:pPrChange w:id="1395" w:author="Maria Myslina" w:date="2019-06-04T15:13:00Z">
                <w:pPr>
                  <w:spacing w:line="276" w:lineRule="auto"/>
                  <w:ind w:firstLine="0"/>
                </w:pPr>
              </w:pPrChange>
            </w:pPr>
            <w:r w:rsidRPr="003B7399">
              <w:rPr>
                <w:rFonts w:cs="Times New Roman"/>
                <w:sz w:val="20"/>
                <w:szCs w:val="20"/>
              </w:rPr>
              <w:t>14.0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39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B4AD7F" w14:textId="77777777" w:rsidR="00D74124" w:rsidRPr="003B7399" w:rsidRDefault="001732C5" w:rsidP="003B7399">
            <w:pPr>
              <w:spacing w:line="240" w:lineRule="auto"/>
              <w:ind w:firstLine="0"/>
              <w:rPr>
                <w:rFonts w:cs="Times New Roman"/>
                <w:sz w:val="20"/>
                <w:szCs w:val="20"/>
              </w:rPr>
              <w:pPrChange w:id="1397" w:author="Maria Myslina" w:date="2019-06-04T15:13:00Z">
                <w:pPr>
                  <w:spacing w:line="276" w:lineRule="auto"/>
                  <w:ind w:firstLine="0"/>
                </w:pPr>
              </w:pPrChange>
            </w:pPr>
            <w:r w:rsidRPr="003B7399">
              <w:rPr>
                <w:rFonts w:cs="Times New Roman"/>
                <w:sz w:val="20"/>
                <w:szCs w:val="20"/>
              </w:rPr>
              <w:t>7.69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39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370AD31" w14:textId="77777777" w:rsidR="00D74124" w:rsidRPr="003B7399" w:rsidRDefault="001732C5" w:rsidP="003B7399">
            <w:pPr>
              <w:spacing w:line="240" w:lineRule="auto"/>
              <w:ind w:firstLine="0"/>
              <w:rPr>
                <w:rFonts w:cs="Times New Roman"/>
                <w:sz w:val="20"/>
                <w:szCs w:val="20"/>
              </w:rPr>
              <w:pPrChange w:id="1399" w:author="Maria Myslina" w:date="2019-06-04T15:13:00Z">
                <w:pPr>
                  <w:spacing w:line="276" w:lineRule="auto"/>
                  <w:ind w:firstLine="0"/>
                </w:pPr>
              </w:pPrChange>
            </w:pPr>
            <w:r w:rsidRPr="003B7399">
              <w:rPr>
                <w:rFonts w:cs="Times New Roman"/>
                <w:sz w:val="20"/>
                <w:szCs w:val="20"/>
              </w:rPr>
              <w:t>0.07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0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4B0F249" w14:textId="77777777" w:rsidR="00D74124" w:rsidRPr="003B7399" w:rsidRDefault="001732C5" w:rsidP="003B7399">
            <w:pPr>
              <w:spacing w:line="240" w:lineRule="auto"/>
              <w:ind w:firstLine="0"/>
              <w:rPr>
                <w:rFonts w:cs="Times New Roman"/>
                <w:sz w:val="20"/>
                <w:szCs w:val="20"/>
              </w:rPr>
              <w:pPrChange w:id="1401" w:author="Maria Myslina" w:date="2019-06-04T15:13:00Z">
                <w:pPr>
                  <w:spacing w:line="276" w:lineRule="auto"/>
                  <w:ind w:firstLine="0"/>
                </w:pPr>
              </w:pPrChange>
            </w:pPr>
            <w:r w:rsidRPr="003B7399">
              <w:rPr>
                <w:rFonts w:cs="Times New Roman"/>
                <w:sz w:val="20"/>
                <w:szCs w:val="20"/>
              </w:rPr>
              <w:t>4.1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0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34BD147" w14:textId="77777777" w:rsidR="00D74124" w:rsidRPr="003B7399" w:rsidRDefault="001732C5" w:rsidP="003B7399">
            <w:pPr>
              <w:spacing w:line="240" w:lineRule="auto"/>
              <w:ind w:firstLine="0"/>
              <w:rPr>
                <w:rFonts w:cs="Times New Roman"/>
                <w:sz w:val="20"/>
                <w:szCs w:val="20"/>
              </w:rPr>
              <w:pPrChange w:id="1403" w:author="Maria Myslina" w:date="2019-06-04T15:13:00Z">
                <w:pPr>
                  <w:spacing w:line="276" w:lineRule="auto"/>
                  <w:ind w:firstLine="0"/>
                </w:pPr>
              </w:pPrChange>
            </w:pPr>
            <w:r w:rsidRPr="003B7399">
              <w:rPr>
                <w:rFonts w:cs="Times New Roman"/>
                <w:sz w:val="20"/>
                <w:szCs w:val="20"/>
              </w:rPr>
              <w:t>4.16</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40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3EA88D2D" w14:textId="77777777" w:rsidR="00D74124" w:rsidRPr="003B7399" w:rsidRDefault="001732C5" w:rsidP="003B7399">
            <w:pPr>
              <w:spacing w:line="240" w:lineRule="auto"/>
              <w:ind w:firstLine="0"/>
              <w:rPr>
                <w:rFonts w:cs="Times New Roman"/>
                <w:sz w:val="20"/>
                <w:szCs w:val="20"/>
              </w:rPr>
              <w:pPrChange w:id="1405" w:author="Maria Myslina" w:date="2019-06-04T15:13:00Z">
                <w:pPr>
                  <w:spacing w:line="276" w:lineRule="auto"/>
                  <w:ind w:firstLine="0"/>
                </w:pPr>
              </w:pPrChange>
            </w:pPr>
            <w:r w:rsidRPr="003B7399">
              <w:rPr>
                <w:rFonts w:cs="Times New Roman"/>
                <w:sz w:val="20"/>
                <w:szCs w:val="20"/>
              </w:rPr>
              <w:t>1.61</w:t>
            </w:r>
          </w:p>
        </w:tc>
      </w:tr>
      <w:tr w:rsidR="00D74124" w:rsidRPr="003B7399" w14:paraId="78EFCCF0" w14:textId="77777777" w:rsidTr="003B7399">
        <w:trPr>
          <w:trHeight w:val="284"/>
          <w:trPrChange w:id="140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40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C748FAB" w14:textId="77777777" w:rsidR="00D74124" w:rsidRPr="003B7399" w:rsidRDefault="001732C5" w:rsidP="003B7399">
            <w:pPr>
              <w:spacing w:line="240" w:lineRule="auto"/>
              <w:ind w:firstLine="0"/>
              <w:rPr>
                <w:rFonts w:cs="Times New Roman"/>
                <w:sz w:val="20"/>
                <w:szCs w:val="20"/>
              </w:rPr>
              <w:pPrChange w:id="1408" w:author="Maria Myslina" w:date="2019-06-04T15:13:00Z">
                <w:pPr>
                  <w:spacing w:line="276" w:lineRule="auto"/>
                  <w:ind w:firstLine="0"/>
                </w:pPr>
              </w:pPrChange>
            </w:pPr>
            <w:r w:rsidRPr="003B7399">
              <w:rPr>
                <w:rFonts w:cs="Times New Roman"/>
                <w:sz w:val="20"/>
                <w:szCs w:val="20"/>
              </w:rPr>
              <w:t>14.0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0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EB84E3E" w14:textId="77777777" w:rsidR="00D74124" w:rsidRPr="003B7399" w:rsidRDefault="001732C5" w:rsidP="003B7399">
            <w:pPr>
              <w:spacing w:line="240" w:lineRule="auto"/>
              <w:ind w:firstLine="0"/>
              <w:rPr>
                <w:rFonts w:cs="Times New Roman"/>
                <w:sz w:val="20"/>
                <w:szCs w:val="20"/>
              </w:rPr>
              <w:pPrChange w:id="1410" w:author="Maria Myslina" w:date="2019-06-04T15:13:00Z">
                <w:pPr>
                  <w:spacing w:line="276" w:lineRule="auto"/>
                  <w:ind w:firstLine="0"/>
                </w:pPr>
              </w:pPrChange>
            </w:pPr>
            <w:r w:rsidRPr="003B7399">
              <w:rPr>
                <w:rFonts w:cs="Times New Roman"/>
                <w:sz w:val="20"/>
                <w:szCs w:val="20"/>
              </w:rPr>
              <w:t>15.0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41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F9E6010" w14:textId="77777777" w:rsidR="00D74124" w:rsidRPr="003B7399" w:rsidRDefault="001732C5" w:rsidP="003B7399">
            <w:pPr>
              <w:spacing w:line="240" w:lineRule="auto"/>
              <w:ind w:firstLine="0"/>
              <w:rPr>
                <w:rFonts w:cs="Times New Roman"/>
                <w:sz w:val="20"/>
                <w:szCs w:val="20"/>
              </w:rPr>
              <w:pPrChange w:id="1412" w:author="Maria Myslina" w:date="2019-06-04T15:13:00Z">
                <w:pPr>
                  <w:spacing w:line="276" w:lineRule="auto"/>
                  <w:ind w:firstLine="0"/>
                </w:pPr>
              </w:pPrChange>
            </w:pPr>
            <w:r w:rsidRPr="003B7399">
              <w:rPr>
                <w:rFonts w:cs="Times New Roman"/>
                <w:sz w:val="20"/>
                <w:szCs w:val="20"/>
              </w:rPr>
              <w:t>7.14</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1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9D820DB" w14:textId="77777777" w:rsidR="00D74124" w:rsidRPr="003B7399" w:rsidRDefault="001732C5" w:rsidP="003B7399">
            <w:pPr>
              <w:spacing w:line="240" w:lineRule="auto"/>
              <w:ind w:firstLine="0"/>
              <w:rPr>
                <w:rFonts w:cs="Times New Roman"/>
                <w:sz w:val="20"/>
                <w:szCs w:val="20"/>
              </w:rPr>
              <w:pPrChange w:id="1414" w:author="Maria Myslina" w:date="2019-06-04T15:13:00Z">
                <w:pPr>
                  <w:spacing w:line="276" w:lineRule="auto"/>
                  <w:ind w:firstLine="0"/>
                </w:pPr>
              </w:pPrChange>
            </w:pPr>
            <w:r w:rsidRPr="003B7399">
              <w:rPr>
                <w:rFonts w:cs="Times New Roman"/>
                <w:sz w:val="20"/>
                <w:szCs w:val="20"/>
              </w:rPr>
              <w:t>0.06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1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3711945" w14:textId="77777777" w:rsidR="00D74124" w:rsidRPr="003B7399" w:rsidRDefault="001732C5" w:rsidP="003B7399">
            <w:pPr>
              <w:spacing w:line="240" w:lineRule="auto"/>
              <w:ind w:firstLine="0"/>
              <w:rPr>
                <w:rFonts w:cs="Times New Roman"/>
                <w:sz w:val="20"/>
                <w:szCs w:val="20"/>
              </w:rPr>
              <w:pPrChange w:id="1416" w:author="Maria Myslina" w:date="2019-06-04T15:13:00Z">
                <w:pPr>
                  <w:spacing w:line="276" w:lineRule="auto"/>
                  <w:ind w:firstLine="0"/>
                </w:pPr>
              </w:pPrChange>
            </w:pPr>
            <w:r w:rsidRPr="003B7399">
              <w:rPr>
                <w:rFonts w:cs="Times New Roman"/>
                <w:sz w:val="20"/>
                <w:szCs w:val="20"/>
              </w:rPr>
              <w:t>4.1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1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4E3503E" w14:textId="77777777" w:rsidR="00D74124" w:rsidRPr="003B7399" w:rsidRDefault="001732C5" w:rsidP="003B7399">
            <w:pPr>
              <w:spacing w:line="240" w:lineRule="auto"/>
              <w:ind w:firstLine="0"/>
              <w:rPr>
                <w:rFonts w:cs="Times New Roman"/>
                <w:sz w:val="20"/>
                <w:szCs w:val="20"/>
              </w:rPr>
              <w:pPrChange w:id="1418" w:author="Maria Myslina" w:date="2019-06-04T15:13:00Z">
                <w:pPr>
                  <w:spacing w:line="276" w:lineRule="auto"/>
                  <w:ind w:firstLine="0"/>
                </w:pPr>
              </w:pPrChange>
            </w:pPr>
            <w:r w:rsidRPr="003B7399">
              <w:rPr>
                <w:rFonts w:cs="Times New Roman"/>
                <w:sz w:val="20"/>
                <w:szCs w:val="20"/>
              </w:rPr>
              <w:t>4.16</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41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F8A551A" w14:textId="77777777" w:rsidR="00D74124" w:rsidRPr="003B7399" w:rsidRDefault="001732C5" w:rsidP="003B7399">
            <w:pPr>
              <w:spacing w:line="240" w:lineRule="auto"/>
              <w:ind w:firstLine="0"/>
              <w:rPr>
                <w:rFonts w:cs="Times New Roman"/>
                <w:sz w:val="20"/>
                <w:szCs w:val="20"/>
              </w:rPr>
              <w:pPrChange w:id="1420" w:author="Maria Myslina" w:date="2019-06-04T15:13:00Z">
                <w:pPr>
                  <w:spacing w:line="276" w:lineRule="auto"/>
                  <w:ind w:firstLine="0"/>
                </w:pPr>
              </w:pPrChange>
            </w:pPr>
            <w:r w:rsidRPr="003B7399">
              <w:rPr>
                <w:rFonts w:cs="Times New Roman"/>
                <w:sz w:val="20"/>
                <w:szCs w:val="20"/>
              </w:rPr>
              <w:t>1.5</w:t>
            </w:r>
          </w:p>
        </w:tc>
      </w:tr>
      <w:tr w:rsidR="00D74124" w:rsidRPr="003B7399" w14:paraId="480A45A8" w14:textId="77777777" w:rsidTr="003B7399">
        <w:trPr>
          <w:trHeight w:val="284"/>
          <w:trPrChange w:id="142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42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2961531" w14:textId="77777777" w:rsidR="00D74124" w:rsidRPr="003B7399" w:rsidRDefault="001732C5" w:rsidP="003B7399">
            <w:pPr>
              <w:spacing w:line="240" w:lineRule="auto"/>
              <w:ind w:firstLine="0"/>
              <w:rPr>
                <w:rFonts w:cs="Times New Roman"/>
                <w:sz w:val="20"/>
                <w:szCs w:val="20"/>
              </w:rPr>
              <w:pPrChange w:id="1423" w:author="Maria Myslina" w:date="2019-06-04T15:13:00Z">
                <w:pPr>
                  <w:spacing w:line="276" w:lineRule="auto"/>
                  <w:ind w:firstLine="0"/>
                </w:pPr>
              </w:pPrChange>
            </w:pPr>
            <w:r w:rsidRPr="003B7399">
              <w:rPr>
                <w:rFonts w:cs="Times New Roman"/>
                <w:sz w:val="20"/>
                <w:szCs w:val="20"/>
              </w:rPr>
              <w:t>15.0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2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2B7B1F8" w14:textId="77777777" w:rsidR="00D74124" w:rsidRPr="003B7399" w:rsidRDefault="001732C5" w:rsidP="003B7399">
            <w:pPr>
              <w:spacing w:line="240" w:lineRule="auto"/>
              <w:ind w:firstLine="0"/>
              <w:rPr>
                <w:rFonts w:cs="Times New Roman"/>
                <w:sz w:val="20"/>
                <w:szCs w:val="20"/>
              </w:rPr>
              <w:pPrChange w:id="1425" w:author="Maria Myslina" w:date="2019-06-04T15:13:00Z">
                <w:pPr>
                  <w:spacing w:line="276" w:lineRule="auto"/>
                  <w:ind w:firstLine="0"/>
                </w:pPr>
              </w:pPrChange>
            </w:pPr>
            <w:r w:rsidRPr="003B7399">
              <w:rPr>
                <w:rFonts w:cs="Times New Roman"/>
                <w:sz w:val="20"/>
                <w:szCs w:val="20"/>
              </w:rPr>
              <w:t>16.0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42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0C3367A4" w14:textId="77777777" w:rsidR="00D74124" w:rsidRPr="003B7399" w:rsidRDefault="001732C5" w:rsidP="003B7399">
            <w:pPr>
              <w:spacing w:line="240" w:lineRule="auto"/>
              <w:ind w:firstLine="0"/>
              <w:rPr>
                <w:rFonts w:cs="Times New Roman"/>
                <w:sz w:val="20"/>
                <w:szCs w:val="20"/>
              </w:rPr>
              <w:pPrChange w:id="1427" w:author="Maria Myslina" w:date="2019-06-04T15:13:00Z">
                <w:pPr>
                  <w:spacing w:line="276" w:lineRule="auto"/>
                  <w:ind w:firstLine="0"/>
                </w:pPr>
              </w:pPrChange>
            </w:pPr>
            <w:r w:rsidRPr="003B7399">
              <w:rPr>
                <w:rFonts w:cs="Times New Roman"/>
                <w:sz w:val="20"/>
                <w:szCs w:val="20"/>
              </w:rPr>
              <w:t>6.67</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2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B1BAB76" w14:textId="77777777" w:rsidR="00D74124" w:rsidRPr="003B7399" w:rsidRDefault="001732C5" w:rsidP="003B7399">
            <w:pPr>
              <w:spacing w:line="240" w:lineRule="auto"/>
              <w:ind w:firstLine="0"/>
              <w:rPr>
                <w:rFonts w:cs="Times New Roman"/>
                <w:sz w:val="20"/>
                <w:szCs w:val="20"/>
              </w:rPr>
              <w:pPrChange w:id="1429" w:author="Maria Myslina" w:date="2019-06-04T15:13:00Z">
                <w:pPr>
                  <w:spacing w:line="276" w:lineRule="auto"/>
                  <w:ind w:firstLine="0"/>
                </w:pPr>
              </w:pPrChange>
            </w:pPr>
            <w:r w:rsidRPr="003B7399">
              <w:rPr>
                <w:rFonts w:cs="Times New Roman"/>
                <w:sz w:val="20"/>
                <w:szCs w:val="20"/>
              </w:rPr>
              <w:t>0.06</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3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F8DA023" w14:textId="77777777" w:rsidR="00D74124" w:rsidRPr="003B7399" w:rsidRDefault="001732C5" w:rsidP="003B7399">
            <w:pPr>
              <w:spacing w:line="240" w:lineRule="auto"/>
              <w:ind w:firstLine="0"/>
              <w:rPr>
                <w:rFonts w:cs="Times New Roman"/>
                <w:sz w:val="20"/>
                <w:szCs w:val="20"/>
              </w:rPr>
              <w:pPrChange w:id="1431" w:author="Maria Myslina" w:date="2019-06-04T15:13:00Z">
                <w:pPr>
                  <w:spacing w:line="276" w:lineRule="auto"/>
                  <w:ind w:firstLine="0"/>
                </w:pPr>
              </w:pPrChange>
            </w:pPr>
            <w:r w:rsidRPr="003B7399">
              <w:rPr>
                <w:rFonts w:cs="Times New Roman"/>
                <w:sz w:val="20"/>
                <w:szCs w:val="20"/>
              </w:rPr>
              <w:t>4.15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3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745497D" w14:textId="77777777" w:rsidR="00D74124" w:rsidRPr="003B7399" w:rsidRDefault="001732C5" w:rsidP="003B7399">
            <w:pPr>
              <w:spacing w:line="240" w:lineRule="auto"/>
              <w:ind w:firstLine="0"/>
              <w:rPr>
                <w:rFonts w:cs="Times New Roman"/>
                <w:sz w:val="20"/>
                <w:szCs w:val="20"/>
              </w:rPr>
              <w:pPrChange w:id="1433" w:author="Maria Myslina" w:date="2019-06-04T15:13:00Z">
                <w:pPr>
                  <w:spacing w:line="276" w:lineRule="auto"/>
                  <w:ind w:firstLine="0"/>
                </w:pPr>
              </w:pPrChange>
            </w:pPr>
            <w:r w:rsidRPr="003B7399">
              <w:rPr>
                <w:rFonts w:cs="Times New Roman"/>
                <w:sz w:val="20"/>
                <w:szCs w:val="20"/>
              </w:rPr>
              <w:t>4.2</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43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8211408" w14:textId="77777777" w:rsidR="00D74124" w:rsidRPr="003B7399" w:rsidRDefault="001732C5" w:rsidP="003B7399">
            <w:pPr>
              <w:spacing w:line="240" w:lineRule="auto"/>
              <w:ind w:firstLine="0"/>
              <w:rPr>
                <w:rFonts w:cs="Times New Roman"/>
                <w:sz w:val="20"/>
                <w:szCs w:val="20"/>
              </w:rPr>
              <w:pPrChange w:id="1435" w:author="Maria Myslina" w:date="2019-06-04T15:13:00Z">
                <w:pPr>
                  <w:spacing w:line="276" w:lineRule="auto"/>
                  <w:ind w:firstLine="0"/>
                </w:pPr>
              </w:pPrChange>
            </w:pPr>
            <w:r w:rsidRPr="003B7399">
              <w:rPr>
                <w:rFonts w:cs="Times New Roman"/>
                <w:sz w:val="20"/>
                <w:szCs w:val="20"/>
              </w:rPr>
              <w:t>1.38</w:t>
            </w:r>
          </w:p>
        </w:tc>
      </w:tr>
      <w:tr w:rsidR="00D74124" w:rsidRPr="003B7399" w14:paraId="0E5ADA78" w14:textId="77777777" w:rsidTr="003B7399">
        <w:trPr>
          <w:trHeight w:val="284"/>
          <w:trPrChange w:id="143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43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D1F1433" w14:textId="77777777" w:rsidR="00D74124" w:rsidRPr="003B7399" w:rsidRDefault="001732C5" w:rsidP="003B7399">
            <w:pPr>
              <w:spacing w:line="240" w:lineRule="auto"/>
              <w:ind w:firstLine="0"/>
              <w:rPr>
                <w:rFonts w:cs="Times New Roman"/>
                <w:sz w:val="20"/>
                <w:szCs w:val="20"/>
              </w:rPr>
              <w:pPrChange w:id="1438" w:author="Maria Myslina" w:date="2019-06-04T15:13:00Z">
                <w:pPr>
                  <w:spacing w:line="276" w:lineRule="auto"/>
                  <w:ind w:firstLine="0"/>
                </w:pPr>
              </w:pPrChange>
            </w:pPr>
            <w:r w:rsidRPr="003B7399">
              <w:rPr>
                <w:rFonts w:cs="Times New Roman"/>
                <w:sz w:val="20"/>
                <w:szCs w:val="20"/>
              </w:rPr>
              <w:t>16.0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3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C56BE05" w14:textId="77777777" w:rsidR="00D74124" w:rsidRPr="003B7399" w:rsidRDefault="001732C5" w:rsidP="003B7399">
            <w:pPr>
              <w:spacing w:line="240" w:lineRule="auto"/>
              <w:ind w:firstLine="0"/>
              <w:rPr>
                <w:rFonts w:cs="Times New Roman"/>
                <w:sz w:val="20"/>
                <w:szCs w:val="20"/>
              </w:rPr>
              <w:pPrChange w:id="1440" w:author="Maria Myslina" w:date="2019-06-04T15:13:00Z">
                <w:pPr>
                  <w:spacing w:line="276" w:lineRule="auto"/>
                  <w:ind w:firstLine="0"/>
                </w:pPr>
              </w:pPrChange>
            </w:pPr>
            <w:r w:rsidRPr="003B7399">
              <w:rPr>
                <w:rFonts w:cs="Times New Roman"/>
                <w:sz w:val="20"/>
                <w:szCs w:val="20"/>
              </w:rPr>
              <w:t>17.0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44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6C4A952" w14:textId="77777777" w:rsidR="00D74124" w:rsidRPr="003B7399" w:rsidRDefault="001732C5" w:rsidP="003B7399">
            <w:pPr>
              <w:spacing w:line="240" w:lineRule="auto"/>
              <w:ind w:firstLine="0"/>
              <w:rPr>
                <w:rFonts w:cs="Times New Roman"/>
                <w:sz w:val="20"/>
                <w:szCs w:val="20"/>
              </w:rPr>
              <w:pPrChange w:id="1442" w:author="Maria Myslina" w:date="2019-06-04T15:13:00Z">
                <w:pPr>
                  <w:spacing w:line="276" w:lineRule="auto"/>
                  <w:ind w:firstLine="0"/>
                </w:pPr>
              </w:pPrChange>
            </w:pPr>
            <w:r w:rsidRPr="003B7399">
              <w:rPr>
                <w:rFonts w:cs="Times New Roman"/>
                <w:sz w:val="20"/>
                <w:szCs w:val="20"/>
              </w:rPr>
              <w:t>6.25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4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1A09106" w14:textId="77777777" w:rsidR="00D74124" w:rsidRPr="003B7399" w:rsidRDefault="001732C5" w:rsidP="003B7399">
            <w:pPr>
              <w:spacing w:line="240" w:lineRule="auto"/>
              <w:ind w:firstLine="0"/>
              <w:rPr>
                <w:rFonts w:cs="Times New Roman"/>
                <w:sz w:val="20"/>
                <w:szCs w:val="20"/>
              </w:rPr>
              <w:pPrChange w:id="1444" w:author="Maria Myslina" w:date="2019-06-04T15:13:00Z">
                <w:pPr>
                  <w:spacing w:line="276" w:lineRule="auto"/>
                  <w:ind w:firstLine="0"/>
                </w:pPr>
              </w:pPrChange>
            </w:pPr>
            <w:r w:rsidRPr="003B7399">
              <w:rPr>
                <w:rFonts w:cs="Times New Roman"/>
                <w:sz w:val="20"/>
                <w:szCs w:val="20"/>
              </w:rPr>
              <w:t>0.05</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4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7E84BAD" w14:textId="77777777" w:rsidR="00D74124" w:rsidRPr="003B7399" w:rsidRDefault="001732C5" w:rsidP="003B7399">
            <w:pPr>
              <w:spacing w:line="240" w:lineRule="auto"/>
              <w:ind w:firstLine="0"/>
              <w:rPr>
                <w:rFonts w:cs="Times New Roman"/>
                <w:sz w:val="20"/>
                <w:szCs w:val="20"/>
              </w:rPr>
              <w:pPrChange w:id="1446" w:author="Maria Myslina" w:date="2019-06-04T15:13:00Z">
                <w:pPr>
                  <w:spacing w:line="276" w:lineRule="auto"/>
                  <w:ind w:firstLine="0"/>
                </w:pPr>
              </w:pPrChange>
            </w:pPr>
            <w:r w:rsidRPr="003B7399">
              <w:rPr>
                <w:rFonts w:cs="Times New Roman"/>
                <w:sz w:val="20"/>
                <w:szCs w:val="20"/>
              </w:rPr>
              <w:t>4.16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4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5AC040B" w14:textId="77777777" w:rsidR="00D74124" w:rsidRPr="003B7399" w:rsidRDefault="001732C5" w:rsidP="003B7399">
            <w:pPr>
              <w:spacing w:line="240" w:lineRule="auto"/>
              <w:ind w:firstLine="0"/>
              <w:rPr>
                <w:rFonts w:cs="Times New Roman"/>
                <w:sz w:val="20"/>
                <w:szCs w:val="20"/>
              </w:rPr>
              <w:pPrChange w:id="1448" w:author="Maria Myslina" w:date="2019-06-04T15:13:00Z">
                <w:pPr>
                  <w:spacing w:line="276" w:lineRule="auto"/>
                  <w:ind w:firstLine="0"/>
                </w:pPr>
              </w:pPrChange>
            </w:pPr>
            <w:r w:rsidRPr="003B7399">
              <w:rPr>
                <w:rFonts w:cs="Times New Roman"/>
                <w:sz w:val="20"/>
                <w:szCs w:val="20"/>
              </w:rPr>
              <w:t>4.21</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44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323C575" w14:textId="77777777" w:rsidR="00D74124" w:rsidRPr="003B7399" w:rsidRDefault="001732C5" w:rsidP="003B7399">
            <w:pPr>
              <w:spacing w:line="240" w:lineRule="auto"/>
              <w:ind w:firstLine="0"/>
              <w:rPr>
                <w:rFonts w:cs="Times New Roman"/>
                <w:sz w:val="20"/>
                <w:szCs w:val="20"/>
              </w:rPr>
              <w:pPrChange w:id="1450" w:author="Maria Myslina" w:date="2019-06-04T15:13:00Z">
                <w:pPr>
                  <w:spacing w:line="276" w:lineRule="auto"/>
                  <w:ind w:firstLine="0"/>
                </w:pPr>
              </w:pPrChange>
            </w:pPr>
            <w:r w:rsidRPr="003B7399">
              <w:rPr>
                <w:rFonts w:cs="Times New Roman"/>
                <w:sz w:val="20"/>
                <w:szCs w:val="20"/>
              </w:rPr>
              <w:t>1.29</w:t>
            </w:r>
          </w:p>
        </w:tc>
      </w:tr>
      <w:tr w:rsidR="00D74124" w:rsidRPr="003B7399" w14:paraId="63D6E332" w14:textId="77777777" w:rsidTr="003B7399">
        <w:trPr>
          <w:trHeight w:val="284"/>
          <w:trPrChange w:id="145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45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4E7BF394" w14:textId="77777777" w:rsidR="00D74124" w:rsidRPr="003B7399" w:rsidRDefault="001732C5" w:rsidP="003B7399">
            <w:pPr>
              <w:spacing w:line="240" w:lineRule="auto"/>
              <w:ind w:firstLine="0"/>
              <w:rPr>
                <w:rFonts w:cs="Times New Roman"/>
                <w:sz w:val="20"/>
                <w:szCs w:val="20"/>
              </w:rPr>
              <w:pPrChange w:id="1453" w:author="Maria Myslina" w:date="2019-06-04T15:13:00Z">
                <w:pPr>
                  <w:spacing w:line="276" w:lineRule="auto"/>
                  <w:ind w:firstLine="0"/>
                </w:pPr>
              </w:pPrChange>
            </w:pPr>
            <w:r w:rsidRPr="003B7399">
              <w:rPr>
                <w:rFonts w:cs="Times New Roman"/>
                <w:sz w:val="20"/>
                <w:szCs w:val="20"/>
              </w:rPr>
              <w:t>17.0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5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43C5846" w14:textId="77777777" w:rsidR="00D74124" w:rsidRPr="003B7399" w:rsidRDefault="001732C5" w:rsidP="003B7399">
            <w:pPr>
              <w:spacing w:line="240" w:lineRule="auto"/>
              <w:ind w:firstLine="0"/>
              <w:rPr>
                <w:rFonts w:cs="Times New Roman"/>
                <w:sz w:val="20"/>
                <w:szCs w:val="20"/>
              </w:rPr>
              <w:pPrChange w:id="1455" w:author="Maria Myslina" w:date="2019-06-04T15:13:00Z">
                <w:pPr>
                  <w:spacing w:line="276" w:lineRule="auto"/>
                  <w:ind w:firstLine="0"/>
                </w:pPr>
              </w:pPrChange>
            </w:pPr>
            <w:r w:rsidRPr="003B7399">
              <w:rPr>
                <w:rFonts w:cs="Times New Roman"/>
                <w:sz w:val="20"/>
                <w:szCs w:val="20"/>
              </w:rPr>
              <w:t>18.0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45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1A13314D" w14:textId="77777777" w:rsidR="00D74124" w:rsidRPr="003B7399" w:rsidRDefault="001732C5" w:rsidP="003B7399">
            <w:pPr>
              <w:spacing w:line="240" w:lineRule="auto"/>
              <w:ind w:firstLine="0"/>
              <w:rPr>
                <w:rFonts w:cs="Times New Roman"/>
                <w:sz w:val="20"/>
                <w:szCs w:val="20"/>
              </w:rPr>
              <w:pPrChange w:id="1457" w:author="Maria Myslina" w:date="2019-06-04T15:13:00Z">
                <w:pPr>
                  <w:spacing w:line="276" w:lineRule="auto"/>
                  <w:ind w:firstLine="0"/>
                </w:pPr>
              </w:pPrChange>
            </w:pPr>
            <w:r w:rsidRPr="003B7399">
              <w:rPr>
                <w:rFonts w:cs="Times New Roman"/>
                <w:sz w:val="20"/>
                <w:szCs w:val="20"/>
              </w:rPr>
              <w:t>5.88</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5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D570F77" w14:textId="77777777" w:rsidR="00D74124" w:rsidRPr="003B7399" w:rsidRDefault="001732C5" w:rsidP="003B7399">
            <w:pPr>
              <w:spacing w:line="240" w:lineRule="auto"/>
              <w:ind w:firstLine="0"/>
              <w:rPr>
                <w:rFonts w:cs="Times New Roman"/>
                <w:sz w:val="20"/>
                <w:szCs w:val="20"/>
              </w:rPr>
              <w:pPrChange w:id="1459" w:author="Maria Myslina" w:date="2019-06-04T15:13:00Z">
                <w:pPr>
                  <w:spacing w:line="276" w:lineRule="auto"/>
                  <w:ind w:firstLine="0"/>
                </w:pPr>
              </w:pPrChange>
            </w:pPr>
            <w:r w:rsidRPr="003B7399">
              <w:rPr>
                <w:rFonts w:cs="Times New Roman"/>
                <w:sz w:val="20"/>
                <w:szCs w:val="20"/>
              </w:rPr>
              <w:t>0.05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6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FF946C9" w14:textId="77777777" w:rsidR="00D74124" w:rsidRPr="003B7399" w:rsidRDefault="001732C5" w:rsidP="003B7399">
            <w:pPr>
              <w:spacing w:line="240" w:lineRule="auto"/>
              <w:ind w:firstLine="0"/>
              <w:rPr>
                <w:rFonts w:cs="Times New Roman"/>
                <w:sz w:val="20"/>
                <w:szCs w:val="20"/>
              </w:rPr>
              <w:pPrChange w:id="1461" w:author="Maria Myslina" w:date="2019-06-04T15:13:00Z">
                <w:pPr>
                  <w:spacing w:line="276" w:lineRule="auto"/>
                  <w:ind w:firstLine="0"/>
                </w:pPr>
              </w:pPrChange>
            </w:pPr>
            <w:r w:rsidRPr="003B7399">
              <w:rPr>
                <w:rFonts w:cs="Times New Roman"/>
                <w:sz w:val="20"/>
                <w:szCs w:val="20"/>
              </w:rPr>
              <w:t>4.19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6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91D5EEA" w14:textId="77777777" w:rsidR="00D74124" w:rsidRPr="003B7399" w:rsidRDefault="001732C5" w:rsidP="003B7399">
            <w:pPr>
              <w:spacing w:line="240" w:lineRule="auto"/>
              <w:ind w:firstLine="0"/>
              <w:rPr>
                <w:rFonts w:cs="Times New Roman"/>
                <w:sz w:val="20"/>
                <w:szCs w:val="20"/>
              </w:rPr>
              <w:pPrChange w:id="1463" w:author="Maria Myslina" w:date="2019-06-04T15:13:00Z">
                <w:pPr>
                  <w:spacing w:line="276" w:lineRule="auto"/>
                  <w:ind w:firstLine="0"/>
                </w:pPr>
              </w:pPrChange>
            </w:pPr>
            <w:r w:rsidRPr="003B7399">
              <w:rPr>
                <w:rFonts w:cs="Times New Roman"/>
                <w:sz w:val="20"/>
                <w:szCs w:val="20"/>
              </w:rPr>
              <w:t>4.24</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46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56CF254D" w14:textId="77777777" w:rsidR="00D74124" w:rsidRPr="003B7399" w:rsidRDefault="001732C5" w:rsidP="003B7399">
            <w:pPr>
              <w:spacing w:line="240" w:lineRule="auto"/>
              <w:ind w:firstLine="0"/>
              <w:rPr>
                <w:rFonts w:cs="Times New Roman"/>
                <w:sz w:val="20"/>
                <w:szCs w:val="20"/>
              </w:rPr>
              <w:pPrChange w:id="1465" w:author="Maria Myslina" w:date="2019-06-04T15:13:00Z">
                <w:pPr>
                  <w:spacing w:line="276" w:lineRule="auto"/>
                  <w:ind w:firstLine="0"/>
                </w:pPr>
              </w:pPrChange>
            </w:pPr>
            <w:r w:rsidRPr="003B7399">
              <w:rPr>
                <w:rFonts w:cs="Times New Roman"/>
                <w:sz w:val="20"/>
                <w:szCs w:val="20"/>
              </w:rPr>
              <w:t>1.21</w:t>
            </w:r>
          </w:p>
        </w:tc>
      </w:tr>
      <w:tr w:rsidR="00D74124" w:rsidRPr="003B7399" w14:paraId="6DB2746B" w14:textId="77777777" w:rsidTr="003B7399">
        <w:trPr>
          <w:trHeight w:val="284"/>
          <w:trPrChange w:id="146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46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5D6E867" w14:textId="77777777" w:rsidR="00D74124" w:rsidRPr="003B7399" w:rsidRDefault="001732C5" w:rsidP="003B7399">
            <w:pPr>
              <w:spacing w:line="240" w:lineRule="auto"/>
              <w:ind w:firstLine="0"/>
              <w:rPr>
                <w:rFonts w:cs="Times New Roman"/>
                <w:sz w:val="20"/>
                <w:szCs w:val="20"/>
              </w:rPr>
              <w:pPrChange w:id="1468" w:author="Maria Myslina" w:date="2019-06-04T15:13:00Z">
                <w:pPr>
                  <w:spacing w:line="276" w:lineRule="auto"/>
                  <w:ind w:firstLine="0"/>
                </w:pPr>
              </w:pPrChange>
            </w:pPr>
            <w:r w:rsidRPr="003B7399">
              <w:rPr>
                <w:rFonts w:cs="Times New Roman"/>
                <w:sz w:val="20"/>
                <w:szCs w:val="20"/>
              </w:rPr>
              <w:t>18.0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6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09E9F31" w14:textId="77777777" w:rsidR="00D74124" w:rsidRPr="003B7399" w:rsidRDefault="001732C5" w:rsidP="003B7399">
            <w:pPr>
              <w:spacing w:line="240" w:lineRule="auto"/>
              <w:ind w:firstLine="0"/>
              <w:rPr>
                <w:rFonts w:cs="Times New Roman"/>
                <w:sz w:val="20"/>
                <w:szCs w:val="20"/>
              </w:rPr>
              <w:pPrChange w:id="1470" w:author="Maria Myslina" w:date="2019-06-04T15:13:00Z">
                <w:pPr>
                  <w:spacing w:line="276" w:lineRule="auto"/>
                  <w:ind w:firstLine="0"/>
                </w:pPr>
              </w:pPrChange>
            </w:pPr>
            <w:r w:rsidRPr="003B7399">
              <w:rPr>
                <w:rFonts w:cs="Times New Roman"/>
                <w:sz w:val="20"/>
                <w:szCs w:val="20"/>
              </w:rPr>
              <w:t>19.0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47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04E0A98" w14:textId="77777777" w:rsidR="00D74124" w:rsidRPr="003B7399" w:rsidRDefault="001732C5" w:rsidP="003B7399">
            <w:pPr>
              <w:spacing w:line="240" w:lineRule="auto"/>
              <w:ind w:firstLine="0"/>
              <w:rPr>
                <w:rFonts w:cs="Times New Roman"/>
                <w:sz w:val="20"/>
                <w:szCs w:val="20"/>
              </w:rPr>
              <w:pPrChange w:id="1472" w:author="Maria Myslina" w:date="2019-06-04T15:13:00Z">
                <w:pPr>
                  <w:spacing w:line="276" w:lineRule="auto"/>
                  <w:ind w:firstLine="0"/>
                </w:pPr>
              </w:pPrChange>
            </w:pPr>
            <w:r w:rsidRPr="003B7399">
              <w:rPr>
                <w:rFonts w:cs="Times New Roman"/>
                <w:sz w:val="20"/>
                <w:szCs w:val="20"/>
              </w:rPr>
              <w:t>5.56</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7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CF9435C" w14:textId="77777777" w:rsidR="00D74124" w:rsidRPr="003B7399" w:rsidRDefault="001732C5" w:rsidP="003B7399">
            <w:pPr>
              <w:spacing w:line="240" w:lineRule="auto"/>
              <w:ind w:firstLine="0"/>
              <w:rPr>
                <w:rFonts w:cs="Times New Roman"/>
                <w:sz w:val="20"/>
                <w:szCs w:val="20"/>
              </w:rPr>
              <w:pPrChange w:id="1474" w:author="Maria Myslina" w:date="2019-06-04T15:13:00Z">
                <w:pPr>
                  <w:spacing w:line="276" w:lineRule="auto"/>
                  <w:ind w:firstLine="0"/>
                </w:pPr>
              </w:pPrChange>
            </w:pPr>
            <w:r w:rsidRPr="003B7399">
              <w:rPr>
                <w:rFonts w:cs="Times New Roman"/>
                <w:sz w:val="20"/>
                <w:szCs w:val="20"/>
              </w:rPr>
              <w:t>0.05</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7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199E79A" w14:textId="77777777" w:rsidR="00D74124" w:rsidRPr="003B7399" w:rsidRDefault="001732C5" w:rsidP="003B7399">
            <w:pPr>
              <w:spacing w:line="240" w:lineRule="auto"/>
              <w:ind w:firstLine="0"/>
              <w:rPr>
                <w:rFonts w:cs="Times New Roman"/>
                <w:sz w:val="20"/>
                <w:szCs w:val="20"/>
              </w:rPr>
              <w:pPrChange w:id="1476" w:author="Maria Myslina" w:date="2019-06-04T15:13:00Z">
                <w:pPr>
                  <w:spacing w:line="276" w:lineRule="auto"/>
                  <w:ind w:firstLine="0"/>
                </w:pPr>
              </w:pPrChange>
            </w:pPr>
            <w:r w:rsidRPr="003B7399">
              <w:rPr>
                <w:rFonts w:cs="Times New Roman"/>
                <w:sz w:val="20"/>
                <w:szCs w:val="20"/>
              </w:rPr>
              <w:t>4.28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47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856EE37" w14:textId="77777777" w:rsidR="00D74124" w:rsidRPr="003B7399" w:rsidRDefault="001732C5" w:rsidP="003B7399">
            <w:pPr>
              <w:spacing w:line="240" w:lineRule="auto"/>
              <w:ind w:firstLine="0"/>
              <w:rPr>
                <w:rFonts w:cs="Times New Roman"/>
                <w:sz w:val="20"/>
                <w:szCs w:val="20"/>
              </w:rPr>
              <w:pPrChange w:id="1478" w:author="Maria Myslina" w:date="2019-06-04T15:13:00Z">
                <w:pPr>
                  <w:spacing w:line="276" w:lineRule="auto"/>
                  <w:ind w:firstLine="0"/>
                </w:pPr>
              </w:pPrChange>
            </w:pPr>
            <w:r w:rsidRPr="003B7399">
              <w:rPr>
                <w:rFonts w:cs="Times New Roman"/>
                <w:sz w:val="20"/>
                <w:szCs w:val="20"/>
              </w:rPr>
              <w:t>4.33</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47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9FD83B4" w14:textId="77777777" w:rsidR="00D74124" w:rsidRPr="003B7399" w:rsidRDefault="001732C5" w:rsidP="003B7399">
            <w:pPr>
              <w:spacing w:line="240" w:lineRule="auto"/>
              <w:ind w:firstLine="0"/>
              <w:rPr>
                <w:rFonts w:cs="Times New Roman"/>
                <w:sz w:val="20"/>
                <w:szCs w:val="20"/>
              </w:rPr>
              <w:pPrChange w:id="1480" w:author="Maria Myslina" w:date="2019-06-04T15:13:00Z">
                <w:pPr>
                  <w:spacing w:line="276" w:lineRule="auto"/>
                  <w:ind w:firstLine="0"/>
                </w:pPr>
              </w:pPrChange>
            </w:pPr>
            <w:r w:rsidRPr="003B7399">
              <w:rPr>
                <w:rFonts w:cs="Times New Roman"/>
                <w:sz w:val="20"/>
                <w:szCs w:val="20"/>
              </w:rPr>
              <w:t>1.12</w:t>
            </w:r>
          </w:p>
        </w:tc>
      </w:tr>
      <w:tr w:rsidR="00D74124" w:rsidRPr="003B7399" w14:paraId="3EE6D3A8" w14:textId="77777777" w:rsidTr="003B7399">
        <w:trPr>
          <w:trHeight w:val="284"/>
          <w:trPrChange w:id="148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48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72291984" w14:textId="77777777" w:rsidR="00D74124" w:rsidRPr="003B7399" w:rsidRDefault="001732C5" w:rsidP="003B7399">
            <w:pPr>
              <w:spacing w:line="240" w:lineRule="auto"/>
              <w:ind w:firstLine="0"/>
              <w:rPr>
                <w:rFonts w:cs="Times New Roman"/>
                <w:sz w:val="20"/>
                <w:szCs w:val="20"/>
              </w:rPr>
              <w:pPrChange w:id="1483" w:author="Maria Myslina" w:date="2019-06-04T15:13:00Z">
                <w:pPr>
                  <w:spacing w:line="276" w:lineRule="auto"/>
                  <w:ind w:firstLine="0"/>
                </w:pPr>
              </w:pPrChange>
            </w:pPr>
            <w:r w:rsidRPr="003B7399">
              <w:rPr>
                <w:rFonts w:cs="Times New Roman"/>
                <w:sz w:val="20"/>
                <w:szCs w:val="20"/>
              </w:rPr>
              <w:lastRenderedPageBreak/>
              <w:t>19.0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8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DC4C57B" w14:textId="77777777" w:rsidR="00D74124" w:rsidRPr="003B7399" w:rsidRDefault="001732C5" w:rsidP="003B7399">
            <w:pPr>
              <w:spacing w:line="240" w:lineRule="auto"/>
              <w:ind w:firstLine="0"/>
              <w:rPr>
                <w:rFonts w:cs="Times New Roman"/>
                <w:sz w:val="20"/>
                <w:szCs w:val="20"/>
              </w:rPr>
              <w:pPrChange w:id="1485" w:author="Maria Myslina" w:date="2019-06-04T15:13:00Z">
                <w:pPr>
                  <w:spacing w:line="276" w:lineRule="auto"/>
                  <w:ind w:firstLine="0"/>
                </w:pPr>
              </w:pPrChange>
            </w:pPr>
            <w:r w:rsidRPr="003B7399">
              <w:rPr>
                <w:rFonts w:cs="Times New Roman"/>
                <w:sz w:val="20"/>
                <w:szCs w:val="20"/>
              </w:rPr>
              <w:t>20.0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48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70D8C224" w14:textId="77777777" w:rsidR="00D74124" w:rsidRPr="003B7399" w:rsidRDefault="001732C5" w:rsidP="003B7399">
            <w:pPr>
              <w:spacing w:line="240" w:lineRule="auto"/>
              <w:ind w:firstLine="0"/>
              <w:rPr>
                <w:rFonts w:cs="Times New Roman"/>
                <w:sz w:val="20"/>
                <w:szCs w:val="20"/>
              </w:rPr>
              <w:pPrChange w:id="1487" w:author="Maria Myslina" w:date="2019-06-04T15:13:00Z">
                <w:pPr>
                  <w:spacing w:line="276" w:lineRule="auto"/>
                  <w:ind w:firstLine="0"/>
                </w:pPr>
              </w:pPrChange>
            </w:pPr>
            <w:r w:rsidRPr="003B7399">
              <w:rPr>
                <w:rFonts w:cs="Times New Roman"/>
                <w:sz w:val="20"/>
                <w:szCs w:val="20"/>
              </w:rPr>
              <w:t>5.26</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48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69CE3B3" w14:textId="77777777" w:rsidR="00D74124" w:rsidRPr="003B7399" w:rsidRDefault="001732C5" w:rsidP="003B7399">
            <w:pPr>
              <w:spacing w:line="240" w:lineRule="auto"/>
              <w:ind w:firstLine="0"/>
              <w:rPr>
                <w:rFonts w:cs="Times New Roman"/>
                <w:sz w:val="20"/>
                <w:szCs w:val="20"/>
              </w:rPr>
              <w:pPrChange w:id="1489" w:author="Maria Myslina" w:date="2019-06-04T15:13:00Z">
                <w:pPr>
                  <w:spacing w:line="276" w:lineRule="auto"/>
                  <w:ind w:firstLine="0"/>
                </w:pPr>
              </w:pPrChange>
            </w:pPr>
            <w:r w:rsidRPr="003B7399">
              <w:rPr>
                <w:rFonts w:cs="Times New Roman"/>
                <w:sz w:val="20"/>
                <w:szCs w:val="20"/>
              </w:rPr>
              <w:t>0.05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9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BD8375A" w14:textId="77777777" w:rsidR="00D74124" w:rsidRPr="003B7399" w:rsidRDefault="001732C5" w:rsidP="003B7399">
            <w:pPr>
              <w:spacing w:line="240" w:lineRule="auto"/>
              <w:ind w:firstLine="0"/>
              <w:rPr>
                <w:rFonts w:cs="Times New Roman"/>
                <w:sz w:val="20"/>
                <w:szCs w:val="20"/>
              </w:rPr>
              <w:pPrChange w:id="1491" w:author="Maria Myslina" w:date="2019-06-04T15:13:00Z">
                <w:pPr>
                  <w:spacing w:line="276" w:lineRule="auto"/>
                  <w:ind w:firstLine="0"/>
                </w:pPr>
              </w:pPrChange>
            </w:pPr>
            <w:r w:rsidRPr="003B7399">
              <w:rPr>
                <w:rFonts w:cs="Times New Roman"/>
                <w:sz w:val="20"/>
                <w:szCs w:val="20"/>
              </w:rPr>
              <w:t>4.39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49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0D02BB3" w14:textId="77777777" w:rsidR="00D74124" w:rsidRPr="003B7399" w:rsidRDefault="001732C5" w:rsidP="003B7399">
            <w:pPr>
              <w:spacing w:line="240" w:lineRule="auto"/>
              <w:ind w:firstLine="0"/>
              <w:rPr>
                <w:rFonts w:cs="Times New Roman"/>
                <w:sz w:val="20"/>
                <w:szCs w:val="20"/>
              </w:rPr>
              <w:pPrChange w:id="1493" w:author="Maria Myslina" w:date="2019-06-04T15:13:00Z">
                <w:pPr>
                  <w:spacing w:line="276" w:lineRule="auto"/>
                  <w:ind w:firstLine="0"/>
                </w:pPr>
              </w:pPrChange>
            </w:pPr>
            <w:r w:rsidRPr="003B7399">
              <w:rPr>
                <w:rFonts w:cs="Times New Roman"/>
                <w:sz w:val="20"/>
                <w:szCs w:val="20"/>
              </w:rPr>
              <w:t>4.43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49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D2927C0" w14:textId="77777777" w:rsidR="00D74124" w:rsidRPr="003B7399" w:rsidRDefault="001732C5" w:rsidP="003B7399">
            <w:pPr>
              <w:spacing w:line="240" w:lineRule="auto"/>
              <w:ind w:firstLine="0"/>
              <w:rPr>
                <w:rFonts w:cs="Times New Roman"/>
                <w:sz w:val="20"/>
                <w:szCs w:val="20"/>
              </w:rPr>
              <w:pPrChange w:id="1495" w:author="Maria Myslina" w:date="2019-06-04T15:13:00Z">
                <w:pPr>
                  <w:spacing w:line="276" w:lineRule="auto"/>
                  <w:ind w:firstLine="0"/>
                </w:pPr>
              </w:pPrChange>
            </w:pPr>
            <w:r w:rsidRPr="003B7399">
              <w:rPr>
                <w:rFonts w:cs="Times New Roman"/>
                <w:sz w:val="20"/>
                <w:szCs w:val="20"/>
              </w:rPr>
              <w:t>1.03</w:t>
            </w:r>
          </w:p>
        </w:tc>
      </w:tr>
      <w:tr w:rsidR="00D74124" w:rsidRPr="003B7399" w14:paraId="4FE58C29" w14:textId="77777777" w:rsidTr="003B7399">
        <w:trPr>
          <w:trHeight w:val="284"/>
          <w:trPrChange w:id="149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49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852B058" w14:textId="77777777" w:rsidR="00D74124" w:rsidRPr="003B7399" w:rsidRDefault="001732C5" w:rsidP="003B7399">
            <w:pPr>
              <w:spacing w:line="240" w:lineRule="auto"/>
              <w:ind w:firstLine="0"/>
              <w:rPr>
                <w:rFonts w:cs="Times New Roman"/>
                <w:sz w:val="20"/>
                <w:szCs w:val="20"/>
              </w:rPr>
              <w:pPrChange w:id="1498" w:author="Maria Myslina" w:date="2019-06-04T15:13:00Z">
                <w:pPr>
                  <w:spacing w:line="276" w:lineRule="auto"/>
                  <w:ind w:firstLine="0"/>
                </w:pPr>
              </w:pPrChange>
            </w:pPr>
            <w:r w:rsidRPr="003B7399">
              <w:rPr>
                <w:rFonts w:cs="Times New Roman"/>
                <w:sz w:val="20"/>
                <w:szCs w:val="20"/>
              </w:rPr>
              <w:t>20.0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49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743F16A" w14:textId="77777777" w:rsidR="00D74124" w:rsidRPr="003B7399" w:rsidRDefault="001732C5" w:rsidP="003B7399">
            <w:pPr>
              <w:spacing w:line="240" w:lineRule="auto"/>
              <w:ind w:firstLine="0"/>
              <w:rPr>
                <w:rFonts w:cs="Times New Roman"/>
                <w:sz w:val="20"/>
                <w:szCs w:val="20"/>
              </w:rPr>
              <w:pPrChange w:id="1500" w:author="Maria Myslina" w:date="2019-06-04T15:13:00Z">
                <w:pPr>
                  <w:spacing w:line="276" w:lineRule="auto"/>
                  <w:ind w:firstLine="0"/>
                </w:pPr>
              </w:pPrChange>
            </w:pPr>
            <w:r w:rsidRPr="003B7399">
              <w:rPr>
                <w:rFonts w:cs="Times New Roman"/>
                <w:sz w:val="20"/>
                <w:szCs w:val="20"/>
              </w:rPr>
              <w:t>21.0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50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4915A5B" w14:textId="77777777" w:rsidR="00D74124" w:rsidRPr="003B7399" w:rsidRDefault="001732C5" w:rsidP="003B7399">
            <w:pPr>
              <w:spacing w:line="240" w:lineRule="auto"/>
              <w:ind w:firstLine="0"/>
              <w:rPr>
                <w:rFonts w:cs="Times New Roman"/>
                <w:sz w:val="20"/>
                <w:szCs w:val="20"/>
              </w:rPr>
              <w:pPrChange w:id="1502" w:author="Maria Myslina" w:date="2019-06-04T15:13:00Z">
                <w:pPr>
                  <w:spacing w:line="276" w:lineRule="auto"/>
                  <w:ind w:firstLine="0"/>
                </w:pPr>
              </w:pPrChange>
            </w:pPr>
            <w:r w:rsidRPr="003B7399">
              <w:rPr>
                <w:rFonts w:cs="Times New Roman"/>
                <w:sz w:val="20"/>
                <w:szCs w:val="20"/>
              </w:rPr>
              <w:t>5.0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0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7442FA6" w14:textId="77777777" w:rsidR="00D74124" w:rsidRPr="003B7399" w:rsidRDefault="001732C5" w:rsidP="003B7399">
            <w:pPr>
              <w:spacing w:line="240" w:lineRule="auto"/>
              <w:ind w:firstLine="0"/>
              <w:rPr>
                <w:rFonts w:cs="Times New Roman"/>
                <w:sz w:val="20"/>
                <w:szCs w:val="20"/>
              </w:rPr>
              <w:pPrChange w:id="1504" w:author="Maria Myslina" w:date="2019-06-04T15:13:00Z">
                <w:pPr>
                  <w:spacing w:line="276" w:lineRule="auto"/>
                  <w:ind w:firstLine="0"/>
                </w:pPr>
              </w:pPrChange>
            </w:pPr>
            <w:r w:rsidRPr="003B7399">
              <w:rPr>
                <w:rFonts w:cs="Times New Roman"/>
                <w:sz w:val="20"/>
                <w:szCs w:val="20"/>
              </w:rPr>
              <w:t>0.04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0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DE4BDEF" w14:textId="77777777" w:rsidR="00D74124" w:rsidRPr="003B7399" w:rsidRDefault="001732C5" w:rsidP="003B7399">
            <w:pPr>
              <w:spacing w:line="240" w:lineRule="auto"/>
              <w:ind w:firstLine="0"/>
              <w:rPr>
                <w:rFonts w:cs="Times New Roman"/>
                <w:sz w:val="20"/>
                <w:szCs w:val="20"/>
              </w:rPr>
              <w:pPrChange w:id="1506" w:author="Maria Myslina" w:date="2019-06-04T15:13:00Z">
                <w:pPr>
                  <w:spacing w:line="276" w:lineRule="auto"/>
                  <w:ind w:firstLine="0"/>
                </w:pPr>
              </w:pPrChange>
            </w:pPr>
            <w:r w:rsidRPr="003B7399">
              <w:rPr>
                <w:rFonts w:cs="Times New Roman"/>
                <w:sz w:val="20"/>
                <w:szCs w:val="20"/>
              </w:rPr>
              <w:t>4.4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0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B57505D" w14:textId="77777777" w:rsidR="00D74124" w:rsidRPr="003B7399" w:rsidRDefault="001732C5" w:rsidP="003B7399">
            <w:pPr>
              <w:spacing w:line="240" w:lineRule="auto"/>
              <w:ind w:firstLine="0"/>
              <w:rPr>
                <w:rFonts w:cs="Times New Roman"/>
                <w:sz w:val="20"/>
                <w:szCs w:val="20"/>
              </w:rPr>
              <w:pPrChange w:id="1508" w:author="Maria Myslina" w:date="2019-06-04T15:13:00Z">
                <w:pPr>
                  <w:spacing w:line="276" w:lineRule="auto"/>
                  <w:ind w:firstLine="0"/>
                </w:pPr>
              </w:pPrChange>
            </w:pPr>
            <w:r w:rsidRPr="003B7399">
              <w:rPr>
                <w:rFonts w:cs="Times New Roman"/>
                <w:sz w:val="20"/>
                <w:szCs w:val="20"/>
              </w:rPr>
              <w:t>4.44</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50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FB2F81F" w14:textId="77777777" w:rsidR="00D74124" w:rsidRPr="003B7399" w:rsidRDefault="001732C5" w:rsidP="003B7399">
            <w:pPr>
              <w:spacing w:line="240" w:lineRule="auto"/>
              <w:ind w:firstLine="0"/>
              <w:rPr>
                <w:rFonts w:cs="Times New Roman"/>
                <w:sz w:val="20"/>
                <w:szCs w:val="20"/>
              </w:rPr>
              <w:pPrChange w:id="1510" w:author="Maria Myslina" w:date="2019-06-04T15:13:00Z">
                <w:pPr>
                  <w:spacing w:line="276" w:lineRule="auto"/>
                  <w:ind w:firstLine="0"/>
                </w:pPr>
              </w:pPrChange>
            </w:pPr>
            <w:r w:rsidRPr="003B7399">
              <w:rPr>
                <w:rFonts w:cs="Times New Roman"/>
                <w:sz w:val="20"/>
                <w:szCs w:val="20"/>
              </w:rPr>
              <w:t>0.98</w:t>
            </w:r>
          </w:p>
        </w:tc>
      </w:tr>
      <w:tr w:rsidR="00D74124" w:rsidRPr="003B7399" w14:paraId="3B403BE7" w14:textId="77777777" w:rsidTr="003B7399">
        <w:trPr>
          <w:trHeight w:val="284"/>
          <w:trPrChange w:id="151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51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343EE500" w14:textId="77777777" w:rsidR="00D74124" w:rsidRPr="003B7399" w:rsidRDefault="001732C5" w:rsidP="003B7399">
            <w:pPr>
              <w:spacing w:line="240" w:lineRule="auto"/>
              <w:ind w:firstLine="0"/>
              <w:rPr>
                <w:rFonts w:cs="Times New Roman"/>
                <w:sz w:val="20"/>
                <w:szCs w:val="20"/>
              </w:rPr>
              <w:pPrChange w:id="1513" w:author="Maria Myslina" w:date="2019-06-04T15:13:00Z">
                <w:pPr>
                  <w:spacing w:line="276" w:lineRule="auto"/>
                  <w:ind w:firstLine="0"/>
                </w:pPr>
              </w:pPrChange>
            </w:pPr>
            <w:r w:rsidRPr="003B7399">
              <w:rPr>
                <w:rFonts w:cs="Times New Roman"/>
                <w:sz w:val="20"/>
                <w:szCs w:val="20"/>
              </w:rPr>
              <w:t>21.0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1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BE3FE40" w14:textId="77777777" w:rsidR="00D74124" w:rsidRPr="003B7399" w:rsidRDefault="001732C5" w:rsidP="003B7399">
            <w:pPr>
              <w:spacing w:line="240" w:lineRule="auto"/>
              <w:ind w:firstLine="0"/>
              <w:rPr>
                <w:rFonts w:cs="Times New Roman"/>
                <w:sz w:val="20"/>
                <w:szCs w:val="20"/>
              </w:rPr>
              <w:pPrChange w:id="1515" w:author="Maria Myslina" w:date="2019-06-04T15:13:00Z">
                <w:pPr>
                  <w:spacing w:line="276" w:lineRule="auto"/>
                  <w:ind w:firstLine="0"/>
                </w:pPr>
              </w:pPrChange>
            </w:pPr>
            <w:r w:rsidRPr="003B7399">
              <w:rPr>
                <w:rFonts w:cs="Times New Roman"/>
                <w:sz w:val="20"/>
                <w:szCs w:val="20"/>
              </w:rPr>
              <w:t>22.0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51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249DC182" w14:textId="77777777" w:rsidR="00D74124" w:rsidRPr="003B7399" w:rsidRDefault="001732C5" w:rsidP="003B7399">
            <w:pPr>
              <w:spacing w:line="240" w:lineRule="auto"/>
              <w:ind w:firstLine="0"/>
              <w:rPr>
                <w:rFonts w:cs="Times New Roman"/>
                <w:sz w:val="20"/>
                <w:szCs w:val="20"/>
              </w:rPr>
              <w:pPrChange w:id="1517" w:author="Maria Myslina" w:date="2019-06-04T15:13:00Z">
                <w:pPr>
                  <w:spacing w:line="276" w:lineRule="auto"/>
                  <w:ind w:firstLine="0"/>
                </w:pPr>
              </w:pPrChange>
            </w:pPr>
            <w:r w:rsidRPr="003B7399">
              <w:rPr>
                <w:rFonts w:cs="Times New Roman"/>
                <w:sz w:val="20"/>
                <w:szCs w:val="20"/>
              </w:rPr>
              <w:t>4.76</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1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3154D33" w14:textId="77777777" w:rsidR="00D74124" w:rsidRPr="003B7399" w:rsidRDefault="001732C5" w:rsidP="003B7399">
            <w:pPr>
              <w:spacing w:line="240" w:lineRule="auto"/>
              <w:ind w:firstLine="0"/>
              <w:rPr>
                <w:rFonts w:cs="Times New Roman"/>
                <w:sz w:val="20"/>
                <w:szCs w:val="20"/>
              </w:rPr>
              <w:pPrChange w:id="1519" w:author="Maria Myslina" w:date="2019-06-04T15:13:00Z">
                <w:pPr>
                  <w:spacing w:line="276" w:lineRule="auto"/>
                  <w:ind w:firstLine="0"/>
                </w:pPr>
              </w:pPrChange>
            </w:pPr>
            <w:r w:rsidRPr="003B7399">
              <w:rPr>
                <w:rFonts w:cs="Times New Roman"/>
                <w:sz w:val="20"/>
                <w:szCs w:val="20"/>
              </w:rPr>
              <w:t>0.04</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2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33F8779" w14:textId="77777777" w:rsidR="00D74124" w:rsidRPr="003B7399" w:rsidRDefault="001732C5" w:rsidP="003B7399">
            <w:pPr>
              <w:spacing w:line="240" w:lineRule="auto"/>
              <w:ind w:firstLine="0"/>
              <w:rPr>
                <w:rFonts w:cs="Times New Roman"/>
                <w:sz w:val="20"/>
                <w:szCs w:val="20"/>
              </w:rPr>
              <w:pPrChange w:id="1521" w:author="Maria Myslina" w:date="2019-06-04T15:13:00Z">
                <w:pPr>
                  <w:spacing w:line="276" w:lineRule="auto"/>
                  <w:ind w:firstLine="0"/>
                </w:pPr>
              </w:pPrChange>
            </w:pPr>
            <w:r w:rsidRPr="003B7399">
              <w:rPr>
                <w:rFonts w:cs="Times New Roman"/>
                <w:sz w:val="20"/>
                <w:szCs w:val="20"/>
              </w:rPr>
              <w:t>4.45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2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73D2703" w14:textId="77777777" w:rsidR="00D74124" w:rsidRPr="003B7399" w:rsidRDefault="001732C5" w:rsidP="003B7399">
            <w:pPr>
              <w:spacing w:line="240" w:lineRule="auto"/>
              <w:ind w:firstLine="0"/>
              <w:rPr>
                <w:rFonts w:cs="Times New Roman"/>
                <w:sz w:val="20"/>
                <w:szCs w:val="20"/>
              </w:rPr>
              <w:pPrChange w:id="1523" w:author="Maria Myslina" w:date="2019-06-04T15:13:00Z">
                <w:pPr>
                  <w:spacing w:line="276" w:lineRule="auto"/>
                  <w:ind w:firstLine="0"/>
                </w:pPr>
              </w:pPrChange>
            </w:pPr>
            <w:r w:rsidRPr="003B7399">
              <w:rPr>
                <w:rFonts w:cs="Times New Roman"/>
                <w:sz w:val="20"/>
                <w:szCs w:val="20"/>
              </w:rPr>
              <w:t>4.49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52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300E9A3F" w14:textId="77777777" w:rsidR="00D74124" w:rsidRPr="003B7399" w:rsidRDefault="001732C5" w:rsidP="003B7399">
            <w:pPr>
              <w:spacing w:line="240" w:lineRule="auto"/>
              <w:ind w:firstLine="0"/>
              <w:rPr>
                <w:rFonts w:cs="Times New Roman"/>
                <w:sz w:val="20"/>
                <w:szCs w:val="20"/>
              </w:rPr>
              <w:pPrChange w:id="1525" w:author="Maria Myslina" w:date="2019-06-04T15:13:00Z">
                <w:pPr>
                  <w:spacing w:line="276" w:lineRule="auto"/>
                  <w:ind w:firstLine="0"/>
                </w:pPr>
              </w:pPrChange>
            </w:pPr>
            <w:r w:rsidRPr="003B7399">
              <w:rPr>
                <w:rFonts w:cs="Times New Roman"/>
                <w:sz w:val="20"/>
                <w:szCs w:val="20"/>
              </w:rPr>
              <w:t>0.92</w:t>
            </w:r>
          </w:p>
        </w:tc>
      </w:tr>
      <w:tr w:rsidR="00D74124" w:rsidRPr="003B7399" w14:paraId="01FADCFF" w14:textId="77777777" w:rsidTr="003B7399">
        <w:trPr>
          <w:trHeight w:val="284"/>
          <w:trPrChange w:id="152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52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A46DEAB" w14:textId="77777777" w:rsidR="00D74124" w:rsidRPr="003B7399" w:rsidRDefault="001732C5" w:rsidP="003B7399">
            <w:pPr>
              <w:spacing w:line="240" w:lineRule="auto"/>
              <w:ind w:firstLine="0"/>
              <w:rPr>
                <w:rFonts w:cs="Times New Roman"/>
                <w:sz w:val="20"/>
                <w:szCs w:val="20"/>
              </w:rPr>
              <w:pPrChange w:id="1528" w:author="Maria Myslina" w:date="2019-06-04T15:13:00Z">
                <w:pPr>
                  <w:spacing w:line="276" w:lineRule="auto"/>
                  <w:ind w:firstLine="0"/>
                </w:pPr>
              </w:pPrChange>
            </w:pPr>
            <w:r w:rsidRPr="003B7399">
              <w:rPr>
                <w:rFonts w:cs="Times New Roman"/>
                <w:sz w:val="20"/>
                <w:szCs w:val="20"/>
              </w:rPr>
              <w:t>22.0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2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BD9001D" w14:textId="77777777" w:rsidR="00D74124" w:rsidRPr="003B7399" w:rsidRDefault="001732C5" w:rsidP="003B7399">
            <w:pPr>
              <w:spacing w:line="240" w:lineRule="auto"/>
              <w:ind w:firstLine="0"/>
              <w:rPr>
                <w:rFonts w:cs="Times New Roman"/>
                <w:sz w:val="20"/>
                <w:szCs w:val="20"/>
              </w:rPr>
              <w:pPrChange w:id="1530" w:author="Maria Myslina" w:date="2019-06-04T15:13:00Z">
                <w:pPr>
                  <w:spacing w:line="276" w:lineRule="auto"/>
                  <w:ind w:firstLine="0"/>
                </w:pPr>
              </w:pPrChange>
            </w:pPr>
            <w:r w:rsidRPr="003B7399">
              <w:rPr>
                <w:rFonts w:cs="Times New Roman"/>
                <w:sz w:val="20"/>
                <w:szCs w:val="20"/>
              </w:rPr>
              <w:t>23.0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53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EE64900" w14:textId="77777777" w:rsidR="00D74124" w:rsidRPr="003B7399" w:rsidRDefault="001732C5" w:rsidP="003B7399">
            <w:pPr>
              <w:spacing w:line="240" w:lineRule="auto"/>
              <w:ind w:firstLine="0"/>
              <w:rPr>
                <w:rFonts w:cs="Times New Roman"/>
                <w:sz w:val="20"/>
                <w:szCs w:val="20"/>
              </w:rPr>
              <w:pPrChange w:id="1532" w:author="Maria Myslina" w:date="2019-06-04T15:13:00Z">
                <w:pPr>
                  <w:spacing w:line="276" w:lineRule="auto"/>
                  <w:ind w:firstLine="0"/>
                </w:pPr>
              </w:pPrChange>
            </w:pPr>
            <w:r w:rsidRPr="003B7399">
              <w:rPr>
                <w:rFonts w:cs="Times New Roman"/>
                <w:sz w:val="20"/>
                <w:szCs w:val="20"/>
              </w:rPr>
              <w:t>4.55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3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38B7790" w14:textId="77777777" w:rsidR="00D74124" w:rsidRPr="003B7399" w:rsidRDefault="001732C5" w:rsidP="003B7399">
            <w:pPr>
              <w:spacing w:line="240" w:lineRule="auto"/>
              <w:ind w:firstLine="0"/>
              <w:rPr>
                <w:rFonts w:cs="Times New Roman"/>
                <w:sz w:val="20"/>
                <w:szCs w:val="20"/>
              </w:rPr>
              <w:pPrChange w:id="1534" w:author="Maria Myslina" w:date="2019-06-04T15:13:00Z">
                <w:pPr>
                  <w:spacing w:line="276" w:lineRule="auto"/>
                  <w:ind w:firstLine="0"/>
                </w:pPr>
              </w:pPrChange>
            </w:pPr>
            <w:r w:rsidRPr="003B7399">
              <w:rPr>
                <w:rFonts w:cs="Times New Roman"/>
                <w:sz w:val="20"/>
                <w:szCs w:val="20"/>
              </w:rPr>
              <w:t>0.04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3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76C519" w14:textId="77777777" w:rsidR="00D74124" w:rsidRPr="003B7399" w:rsidRDefault="001732C5" w:rsidP="003B7399">
            <w:pPr>
              <w:spacing w:line="240" w:lineRule="auto"/>
              <w:ind w:firstLine="0"/>
              <w:rPr>
                <w:rFonts w:cs="Times New Roman"/>
                <w:sz w:val="20"/>
                <w:szCs w:val="20"/>
              </w:rPr>
              <w:pPrChange w:id="1536" w:author="Maria Myslina" w:date="2019-06-04T15:13:00Z">
                <w:pPr>
                  <w:spacing w:line="276" w:lineRule="auto"/>
                  <w:ind w:firstLine="0"/>
                </w:pPr>
              </w:pPrChange>
            </w:pPr>
            <w:r w:rsidRPr="003B7399">
              <w:rPr>
                <w:rFonts w:cs="Times New Roman"/>
                <w:sz w:val="20"/>
                <w:szCs w:val="20"/>
              </w:rPr>
              <w:t>4.41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3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F743E9B" w14:textId="77777777" w:rsidR="00D74124" w:rsidRPr="003B7399" w:rsidRDefault="001732C5" w:rsidP="003B7399">
            <w:pPr>
              <w:spacing w:line="240" w:lineRule="auto"/>
              <w:ind w:firstLine="0"/>
              <w:rPr>
                <w:rFonts w:cs="Times New Roman"/>
                <w:sz w:val="20"/>
                <w:szCs w:val="20"/>
              </w:rPr>
              <w:pPrChange w:id="1538" w:author="Maria Myslina" w:date="2019-06-04T15:13:00Z">
                <w:pPr>
                  <w:spacing w:line="276" w:lineRule="auto"/>
                  <w:ind w:firstLine="0"/>
                </w:pPr>
              </w:pPrChange>
            </w:pPr>
            <w:r w:rsidRPr="003B7399">
              <w:rPr>
                <w:rFonts w:cs="Times New Roman"/>
                <w:sz w:val="20"/>
                <w:szCs w:val="20"/>
              </w:rPr>
              <w:t>4.45</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53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99270B6" w14:textId="77777777" w:rsidR="00D74124" w:rsidRPr="003B7399" w:rsidRDefault="001732C5" w:rsidP="003B7399">
            <w:pPr>
              <w:spacing w:line="240" w:lineRule="auto"/>
              <w:ind w:firstLine="0"/>
              <w:rPr>
                <w:rFonts w:cs="Times New Roman"/>
                <w:sz w:val="20"/>
                <w:szCs w:val="20"/>
              </w:rPr>
              <w:pPrChange w:id="1540" w:author="Maria Myslina" w:date="2019-06-04T15:13:00Z">
                <w:pPr>
                  <w:spacing w:line="276" w:lineRule="auto"/>
                  <w:ind w:firstLine="0"/>
                </w:pPr>
              </w:pPrChange>
            </w:pPr>
            <w:r w:rsidRPr="003B7399">
              <w:rPr>
                <w:rFonts w:cs="Times New Roman"/>
                <w:sz w:val="20"/>
                <w:szCs w:val="20"/>
              </w:rPr>
              <w:t>0.89</w:t>
            </w:r>
          </w:p>
        </w:tc>
      </w:tr>
      <w:tr w:rsidR="00D74124" w:rsidRPr="003B7399" w14:paraId="7D85EE22" w14:textId="77777777" w:rsidTr="003B7399">
        <w:trPr>
          <w:trHeight w:val="284"/>
          <w:trPrChange w:id="154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54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FFCE540" w14:textId="77777777" w:rsidR="00D74124" w:rsidRPr="003B7399" w:rsidRDefault="001732C5" w:rsidP="003B7399">
            <w:pPr>
              <w:spacing w:line="240" w:lineRule="auto"/>
              <w:ind w:firstLine="0"/>
              <w:rPr>
                <w:rFonts w:cs="Times New Roman"/>
                <w:sz w:val="20"/>
                <w:szCs w:val="20"/>
              </w:rPr>
              <w:pPrChange w:id="1543" w:author="Maria Myslina" w:date="2019-06-04T15:13:00Z">
                <w:pPr>
                  <w:spacing w:line="276" w:lineRule="auto"/>
                  <w:ind w:firstLine="0"/>
                </w:pPr>
              </w:pPrChange>
            </w:pPr>
            <w:r w:rsidRPr="003B7399">
              <w:rPr>
                <w:rFonts w:cs="Times New Roman"/>
                <w:sz w:val="20"/>
                <w:szCs w:val="20"/>
              </w:rPr>
              <w:t>23.0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4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3F38E15" w14:textId="77777777" w:rsidR="00D74124" w:rsidRPr="003B7399" w:rsidRDefault="001732C5" w:rsidP="003B7399">
            <w:pPr>
              <w:spacing w:line="240" w:lineRule="auto"/>
              <w:ind w:firstLine="0"/>
              <w:rPr>
                <w:rFonts w:cs="Times New Roman"/>
                <w:sz w:val="20"/>
                <w:szCs w:val="20"/>
              </w:rPr>
              <w:pPrChange w:id="1545" w:author="Maria Myslina" w:date="2019-06-04T15:13:00Z">
                <w:pPr>
                  <w:spacing w:line="276" w:lineRule="auto"/>
                  <w:ind w:firstLine="0"/>
                </w:pPr>
              </w:pPrChange>
            </w:pPr>
            <w:r w:rsidRPr="003B7399">
              <w:rPr>
                <w:rFonts w:cs="Times New Roman"/>
                <w:sz w:val="20"/>
                <w:szCs w:val="20"/>
              </w:rPr>
              <w:t>24.0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54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619EB78F" w14:textId="77777777" w:rsidR="00D74124" w:rsidRPr="003B7399" w:rsidRDefault="001732C5" w:rsidP="003B7399">
            <w:pPr>
              <w:spacing w:line="240" w:lineRule="auto"/>
              <w:ind w:firstLine="0"/>
              <w:rPr>
                <w:rFonts w:cs="Times New Roman"/>
                <w:sz w:val="20"/>
                <w:szCs w:val="20"/>
              </w:rPr>
              <w:pPrChange w:id="1547" w:author="Maria Myslina" w:date="2019-06-04T15:13:00Z">
                <w:pPr>
                  <w:spacing w:line="276" w:lineRule="auto"/>
                  <w:ind w:firstLine="0"/>
                </w:pPr>
              </w:pPrChange>
            </w:pPr>
            <w:r w:rsidRPr="003B7399">
              <w:rPr>
                <w:rFonts w:cs="Times New Roman"/>
                <w:sz w:val="20"/>
                <w:szCs w:val="20"/>
              </w:rPr>
              <w:t>4.35</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4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0F4D393" w14:textId="77777777" w:rsidR="00D74124" w:rsidRPr="003B7399" w:rsidRDefault="001732C5" w:rsidP="003B7399">
            <w:pPr>
              <w:spacing w:line="240" w:lineRule="auto"/>
              <w:ind w:firstLine="0"/>
              <w:rPr>
                <w:rFonts w:cs="Times New Roman"/>
                <w:sz w:val="20"/>
                <w:szCs w:val="20"/>
              </w:rPr>
              <w:pPrChange w:id="1549" w:author="Maria Myslina" w:date="2019-06-04T15:13:00Z">
                <w:pPr>
                  <w:spacing w:line="276" w:lineRule="auto"/>
                  <w:ind w:firstLine="0"/>
                </w:pPr>
              </w:pPrChange>
            </w:pPr>
            <w:r w:rsidRPr="003B7399">
              <w:rPr>
                <w:rFonts w:cs="Times New Roman"/>
                <w:sz w:val="20"/>
                <w:szCs w:val="20"/>
              </w:rPr>
              <w:t>0.04</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5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B657415" w14:textId="77777777" w:rsidR="00D74124" w:rsidRPr="003B7399" w:rsidRDefault="001732C5" w:rsidP="003B7399">
            <w:pPr>
              <w:spacing w:line="240" w:lineRule="auto"/>
              <w:ind w:firstLine="0"/>
              <w:rPr>
                <w:rFonts w:cs="Times New Roman"/>
                <w:sz w:val="20"/>
                <w:szCs w:val="20"/>
              </w:rPr>
              <w:pPrChange w:id="1551" w:author="Maria Myslina" w:date="2019-06-04T15:13:00Z">
                <w:pPr>
                  <w:spacing w:line="276" w:lineRule="auto"/>
                  <w:ind w:firstLine="0"/>
                </w:pPr>
              </w:pPrChange>
            </w:pPr>
            <w:r w:rsidRPr="003B7399">
              <w:rPr>
                <w:rFonts w:cs="Times New Roman"/>
                <w:sz w:val="20"/>
                <w:szCs w:val="20"/>
              </w:rPr>
              <w:t>4.41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5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E2346FC" w14:textId="77777777" w:rsidR="00D74124" w:rsidRPr="003B7399" w:rsidRDefault="001732C5" w:rsidP="003B7399">
            <w:pPr>
              <w:spacing w:line="240" w:lineRule="auto"/>
              <w:ind w:firstLine="0"/>
              <w:rPr>
                <w:rFonts w:cs="Times New Roman"/>
                <w:sz w:val="20"/>
                <w:szCs w:val="20"/>
              </w:rPr>
              <w:pPrChange w:id="1553" w:author="Maria Myslina" w:date="2019-06-04T15:13:00Z">
                <w:pPr>
                  <w:spacing w:line="276" w:lineRule="auto"/>
                  <w:ind w:firstLine="0"/>
                </w:pPr>
              </w:pPrChange>
            </w:pPr>
            <w:r w:rsidRPr="003B7399">
              <w:rPr>
                <w:rFonts w:cs="Times New Roman"/>
                <w:sz w:val="20"/>
                <w:szCs w:val="20"/>
              </w:rPr>
              <w:t>4.45</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55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A67070B" w14:textId="77777777" w:rsidR="00D74124" w:rsidRPr="003B7399" w:rsidRDefault="001732C5" w:rsidP="003B7399">
            <w:pPr>
              <w:spacing w:line="240" w:lineRule="auto"/>
              <w:ind w:firstLine="0"/>
              <w:rPr>
                <w:rFonts w:cs="Times New Roman"/>
                <w:sz w:val="20"/>
                <w:szCs w:val="20"/>
              </w:rPr>
              <w:pPrChange w:id="1555" w:author="Maria Myslina" w:date="2019-06-04T15:13:00Z">
                <w:pPr>
                  <w:spacing w:line="276" w:lineRule="auto"/>
                  <w:ind w:firstLine="0"/>
                </w:pPr>
              </w:pPrChange>
            </w:pPr>
            <w:r w:rsidRPr="003B7399">
              <w:rPr>
                <w:rFonts w:cs="Times New Roman"/>
                <w:sz w:val="20"/>
                <w:szCs w:val="20"/>
              </w:rPr>
              <w:t>0.85</w:t>
            </w:r>
          </w:p>
        </w:tc>
      </w:tr>
      <w:tr w:rsidR="00D74124" w:rsidRPr="003B7399" w14:paraId="2EFB1899" w14:textId="77777777" w:rsidTr="003B7399">
        <w:trPr>
          <w:trHeight w:val="284"/>
          <w:trPrChange w:id="155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55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60D96F3" w14:textId="77777777" w:rsidR="00D74124" w:rsidRPr="003B7399" w:rsidRDefault="001732C5" w:rsidP="003B7399">
            <w:pPr>
              <w:spacing w:line="240" w:lineRule="auto"/>
              <w:ind w:firstLine="0"/>
              <w:rPr>
                <w:rFonts w:cs="Times New Roman"/>
                <w:sz w:val="20"/>
                <w:szCs w:val="20"/>
              </w:rPr>
              <w:pPrChange w:id="1558" w:author="Maria Myslina" w:date="2019-06-04T15:13:00Z">
                <w:pPr>
                  <w:spacing w:line="276" w:lineRule="auto"/>
                  <w:ind w:firstLine="0"/>
                </w:pPr>
              </w:pPrChange>
            </w:pPr>
            <w:r w:rsidRPr="003B7399">
              <w:rPr>
                <w:rFonts w:cs="Times New Roman"/>
                <w:sz w:val="20"/>
                <w:szCs w:val="20"/>
              </w:rPr>
              <w:t>24.0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5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264A0DA" w14:textId="77777777" w:rsidR="00D74124" w:rsidRPr="003B7399" w:rsidRDefault="001732C5" w:rsidP="003B7399">
            <w:pPr>
              <w:spacing w:line="240" w:lineRule="auto"/>
              <w:ind w:firstLine="0"/>
              <w:rPr>
                <w:rFonts w:cs="Times New Roman"/>
                <w:sz w:val="20"/>
                <w:szCs w:val="20"/>
              </w:rPr>
              <w:pPrChange w:id="1560" w:author="Maria Myslina" w:date="2019-06-04T15:13:00Z">
                <w:pPr>
                  <w:spacing w:line="276" w:lineRule="auto"/>
                  <w:ind w:firstLine="0"/>
                </w:pPr>
              </w:pPrChange>
            </w:pPr>
            <w:r w:rsidRPr="003B7399">
              <w:rPr>
                <w:rFonts w:cs="Times New Roman"/>
                <w:sz w:val="20"/>
                <w:szCs w:val="20"/>
              </w:rPr>
              <w:t>25.0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56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97B83FF" w14:textId="77777777" w:rsidR="00D74124" w:rsidRPr="003B7399" w:rsidRDefault="001732C5" w:rsidP="003B7399">
            <w:pPr>
              <w:spacing w:line="240" w:lineRule="auto"/>
              <w:ind w:firstLine="0"/>
              <w:rPr>
                <w:rFonts w:cs="Times New Roman"/>
                <w:sz w:val="20"/>
                <w:szCs w:val="20"/>
              </w:rPr>
              <w:pPrChange w:id="1562" w:author="Maria Myslina" w:date="2019-06-04T15:13:00Z">
                <w:pPr>
                  <w:spacing w:line="276" w:lineRule="auto"/>
                  <w:ind w:firstLine="0"/>
                </w:pPr>
              </w:pPrChange>
            </w:pPr>
            <w:r w:rsidRPr="003B7399">
              <w:rPr>
                <w:rFonts w:cs="Times New Roman"/>
                <w:sz w:val="20"/>
                <w:szCs w:val="20"/>
              </w:rPr>
              <w:t>4.17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6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28374F9" w14:textId="77777777" w:rsidR="00D74124" w:rsidRPr="003B7399" w:rsidRDefault="001732C5" w:rsidP="003B7399">
            <w:pPr>
              <w:spacing w:line="240" w:lineRule="auto"/>
              <w:ind w:firstLine="0"/>
              <w:rPr>
                <w:rFonts w:cs="Times New Roman"/>
                <w:sz w:val="20"/>
                <w:szCs w:val="20"/>
              </w:rPr>
              <w:pPrChange w:id="1564" w:author="Maria Myslina" w:date="2019-06-04T15:13:00Z">
                <w:pPr>
                  <w:spacing w:line="276" w:lineRule="auto"/>
                  <w:ind w:firstLine="0"/>
                </w:pPr>
              </w:pPrChange>
            </w:pPr>
            <w:r w:rsidRPr="003B7399">
              <w:rPr>
                <w:rFonts w:cs="Times New Roman"/>
                <w:sz w:val="20"/>
                <w:szCs w:val="20"/>
              </w:rPr>
              <w:t>0.04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6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82B5C28" w14:textId="77777777" w:rsidR="00D74124" w:rsidRPr="003B7399" w:rsidRDefault="001732C5" w:rsidP="003B7399">
            <w:pPr>
              <w:spacing w:line="240" w:lineRule="auto"/>
              <w:ind w:firstLine="0"/>
              <w:rPr>
                <w:rFonts w:cs="Times New Roman"/>
                <w:sz w:val="20"/>
                <w:szCs w:val="20"/>
              </w:rPr>
              <w:pPrChange w:id="1566" w:author="Maria Myslina" w:date="2019-06-04T15:13:00Z">
                <w:pPr>
                  <w:spacing w:line="276" w:lineRule="auto"/>
                  <w:ind w:firstLine="0"/>
                </w:pPr>
              </w:pPrChange>
            </w:pPr>
            <w:r w:rsidRPr="003B7399">
              <w:rPr>
                <w:rFonts w:cs="Times New Roman"/>
                <w:sz w:val="20"/>
                <w:szCs w:val="20"/>
              </w:rPr>
              <w:t>4.48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6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27B535B" w14:textId="77777777" w:rsidR="00D74124" w:rsidRPr="003B7399" w:rsidRDefault="001732C5" w:rsidP="003B7399">
            <w:pPr>
              <w:spacing w:line="240" w:lineRule="auto"/>
              <w:ind w:firstLine="0"/>
              <w:rPr>
                <w:rFonts w:cs="Times New Roman"/>
                <w:sz w:val="20"/>
                <w:szCs w:val="20"/>
              </w:rPr>
              <w:pPrChange w:id="1568" w:author="Maria Myslina" w:date="2019-06-04T15:13:00Z">
                <w:pPr>
                  <w:spacing w:line="276" w:lineRule="auto"/>
                  <w:ind w:firstLine="0"/>
                </w:pPr>
              </w:pPrChange>
            </w:pPr>
            <w:r w:rsidRPr="003B7399">
              <w:rPr>
                <w:rFonts w:cs="Times New Roman"/>
                <w:sz w:val="20"/>
                <w:szCs w:val="20"/>
              </w:rPr>
              <w:t>4.51</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56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039A852" w14:textId="77777777" w:rsidR="00D74124" w:rsidRPr="003B7399" w:rsidRDefault="001732C5" w:rsidP="003B7399">
            <w:pPr>
              <w:spacing w:line="240" w:lineRule="auto"/>
              <w:ind w:firstLine="0"/>
              <w:rPr>
                <w:rFonts w:cs="Times New Roman"/>
                <w:sz w:val="20"/>
                <w:szCs w:val="20"/>
              </w:rPr>
              <w:pPrChange w:id="1570" w:author="Maria Myslina" w:date="2019-06-04T15:13:00Z">
                <w:pPr>
                  <w:spacing w:line="276" w:lineRule="auto"/>
                  <w:ind w:firstLine="0"/>
                </w:pPr>
              </w:pPrChange>
            </w:pPr>
            <w:r w:rsidRPr="003B7399">
              <w:rPr>
                <w:rFonts w:cs="Times New Roman"/>
                <w:sz w:val="20"/>
                <w:szCs w:val="20"/>
              </w:rPr>
              <w:t>0.8</w:t>
            </w:r>
          </w:p>
        </w:tc>
      </w:tr>
      <w:tr w:rsidR="00D74124" w:rsidRPr="003B7399" w14:paraId="33A8062D" w14:textId="77777777" w:rsidTr="003B7399">
        <w:trPr>
          <w:trHeight w:val="284"/>
          <w:trPrChange w:id="157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57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71EB7202" w14:textId="77777777" w:rsidR="00D74124" w:rsidRPr="003B7399" w:rsidRDefault="001732C5" w:rsidP="003B7399">
            <w:pPr>
              <w:spacing w:line="240" w:lineRule="auto"/>
              <w:ind w:firstLine="0"/>
              <w:rPr>
                <w:rFonts w:cs="Times New Roman"/>
                <w:sz w:val="20"/>
                <w:szCs w:val="20"/>
              </w:rPr>
              <w:pPrChange w:id="1573" w:author="Maria Myslina" w:date="2019-06-04T15:13:00Z">
                <w:pPr>
                  <w:spacing w:line="276" w:lineRule="auto"/>
                  <w:ind w:firstLine="0"/>
                </w:pPr>
              </w:pPrChange>
            </w:pPr>
            <w:r w:rsidRPr="003B7399">
              <w:rPr>
                <w:rFonts w:cs="Times New Roman"/>
                <w:sz w:val="20"/>
                <w:szCs w:val="20"/>
              </w:rPr>
              <w:t>25.0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7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0819B0E" w14:textId="77777777" w:rsidR="00D74124" w:rsidRPr="003B7399" w:rsidRDefault="001732C5" w:rsidP="003B7399">
            <w:pPr>
              <w:spacing w:line="240" w:lineRule="auto"/>
              <w:ind w:firstLine="0"/>
              <w:rPr>
                <w:rFonts w:cs="Times New Roman"/>
                <w:sz w:val="20"/>
                <w:szCs w:val="20"/>
              </w:rPr>
              <w:pPrChange w:id="1575" w:author="Maria Myslina" w:date="2019-06-04T15:13:00Z">
                <w:pPr>
                  <w:spacing w:line="276" w:lineRule="auto"/>
                  <w:ind w:firstLine="0"/>
                </w:pPr>
              </w:pPrChange>
            </w:pPr>
            <w:r w:rsidRPr="003B7399">
              <w:rPr>
                <w:rFonts w:cs="Times New Roman"/>
                <w:sz w:val="20"/>
                <w:szCs w:val="20"/>
              </w:rPr>
              <w:t>26.0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57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37264A51" w14:textId="77777777" w:rsidR="00D74124" w:rsidRPr="003B7399" w:rsidRDefault="001732C5" w:rsidP="003B7399">
            <w:pPr>
              <w:spacing w:line="240" w:lineRule="auto"/>
              <w:ind w:firstLine="0"/>
              <w:rPr>
                <w:rFonts w:cs="Times New Roman"/>
                <w:sz w:val="20"/>
                <w:szCs w:val="20"/>
              </w:rPr>
              <w:pPrChange w:id="1577" w:author="Maria Myslina" w:date="2019-06-04T15:13:00Z">
                <w:pPr>
                  <w:spacing w:line="276" w:lineRule="auto"/>
                  <w:ind w:firstLine="0"/>
                </w:pPr>
              </w:pPrChange>
            </w:pPr>
            <w:r w:rsidRPr="003B7399">
              <w:rPr>
                <w:rFonts w:cs="Times New Roman"/>
                <w:sz w:val="20"/>
                <w:szCs w:val="20"/>
              </w:rPr>
              <w:t>4.0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57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2FDE45C" w14:textId="77777777" w:rsidR="00D74124" w:rsidRPr="003B7399" w:rsidRDefault="001732C5" w:rsidP="003B7399">
            <w:pPr>
              <w:spacing w:line="240" w:lineRule="auto"/>
              <w:ind w:firstLine="0"/>
              <w:rPr>
                <w:rFonts w:cs="Times New Roman"/>
                <w:sz w:val="20"/>
                <w:szCs w:val="20"/>
              </w:rPr>
              <w:pPrChange w:id="1579"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8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12E7C94" w14:textId="77777777" w:rsidR="00D74124" w:rsidRPr="003B7399" w:rsidRDefault="001732C5" w:rsidP="003B7399">
            <w:pPr>
              <w:spacing w:line="240" w:lineRule="auto"/>
              <w:ind w:firstLine="0"/>
              <w:rPr>
                <w:rFonts w:cs="Times New Roman"/>
                <w:sz w:val="20"/>
                <w:szCs w:val="20"/>
              </w:rPr>
              <w:pPrChange w:id="1581" w:author="Maria Myslina" w:date="2019-06-04T15:13:00Z">
                <w:pPr>
                  <w:spacing w:line="276" w:lineRule="auto"/>
                  <w:ind w:firstLine="0"/>
                </w:pPr>
              </w:pPrChange>
            </w:pPr>
            <w:r w:rsidRPr="003B7399">
              <w:rPr>
                <w:rFonts w:cs="Times New Roman"/>
                <w:sz w:val="20"/>
                <w:szCs w:val="20"/>
              </w:rPr>
              <w:t>4.45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58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F6E2DD5" w14:textId="77777777" w:rsidR="00D74124" w:rsidRPr="003B7399" w:rsidRDefault="001732C5" w:rsidP="003B7399">
            <w:pPr>
              <w:spacing w:line="240" w:lineRule="auto"/>
              <w:ind w:firstLine="0"/>
              <w:rPr>
                <w:rFonts w:cs="Times New Roman"/>
                <w:sz w:val="20"/>
                <w:szCs w:val="20"/>
              </w:rPr>
              <w:pPrChange w:id="1583" w:author="Maria Myslina" w:date="2019-06-04T15:13:00Z">
                <w:pPr>
                  <w:spacing w:line="276" w:lineRule="auto"/>
                  <w:ind w:firstLine="0"/>
                </w:pPr>
              </w:pPrChange>
            </w:pPr>
            <w:r w:rsidRPr="003B7399">
              <w:rPr>
                <w:rFonts w:cs="Times New Roman"/>
                <w:sz w:val="20"/>
                <w:szCs w:val="20"/>
              </w:rPr>
              <w:t>4.49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58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0E105CA" w14:textId="77777777" w:rsidR="00D74124" w:rsidRPr="003B7399" w:rsidRDefault="001732C5" w:rsidP="003B7399">
            <w:pPr>
              <w:spacing w:line="240" w:lineRule="auto"/>
              <w:ind w:firstLine="0"/>
              <w:rPr>
                <w:rFonts w:cs="Times New Roman"/>
                <w:sz w:val="20"/>
                <w:szCs w:val="20"/>
              </w:rPr>
              <w:pPrChange w:id="1585" w:author="Maria Myslina" w:date="2019-06-04T15:13:00Z">
                <w:pPr>
                  <w:spacing w:line="276" w:lineRule="auto"/>
                  <w:ind w:firstLine="0"/>
                </w:pPr>
              </w:pPrChange>
            </w:pPr>
            <w:r w:rsidRPr="003B7399">
              <w:rPr>
                <w:rFonts w:cs="Times New Roman"/>
                <w:sz w:val="20"/>
                <w:szCs w:val="20"/>
              </w:rPr>
              <w:t>0.77</w:t>
            </w:r>
          </w:p>
        </w:tc>
      </w:tr>
      <w:tr w:rsidR="00D74124" w:rsidRPr="003B7399" w14:paraId="62B0847F" w14:textId="77777777" w:rsidTr="003B7399">
        <w:trPr>
          <w:trHeight w:val="284"/>
          <w:trPrChange w:id="158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58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001C67C" w14:textId="77777777" w:rsidR="00D74124" w:rsidRPr="003B7399" w:rsidRDefault="001732C5" w:rsidP="003B7399">
            <w:pPr>
              <w:spacing w:line="240" w:lineRule="auto"/>
              <w:ind w:firstLine="0"/>
              <w:rPr>
                <w:rFonts w:cs="Times New Roman"/>
                <w:sz w:val="20"/>
                <w:szCs w:val="20"/>
              </w:rPr>
              <w:pPrChange w:id="1588" w:author="Maria Myslina" w:date="2019-06-04T15:13:00Z">
                <w:pPr>
                  <w:spacing w:line="276" w:lineRule="auto"/>
                  <w:ind w:firstLine="0"/>
                </w:pPr>
              </w:pPrChange>
            </w:pPr>
            <w:r w:rsidRPr="003B7399">
              <w:rPr>
                <w:rFonts w:cs="Times New Roman"/>
                <w:sz w:val="20"/>
                <w:szCs w:val="20"/>
              </w:rPr>
              <w:t>26.0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8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F287097" w14:textId="77777777" w:rsidR="00D74124" w:rsidRPr="003B7399" w:rsidRDefault="001732C5" w:rsidP="003B7399">
            <w:pPr>
              <w:spacing w:line="240" w:lineRule="auto"/>
              <w:ind w:firstLine="0"/>
              <w:rPr>
                <w:rFonts w:cs="Times New Roman"/>
                <w:sz w:val="20"/>
                <w:szCs w:val="20"/>
              </w:rPr>
              <w:pPrChange w:id="1590" w:author="Maria Myslina" w:date="2019-06-04T15:13:00Z">
                <w:pPr>
                  <w:spacing w:line="276" w:lineRule="auto"/>
                  <w:ind w:firstLine="0"/>
                </w:pPr>
              </w:pPrChange>
            </w:pPr>
            <w:r w:rsidRPr="003B7399">
              <w:rPr>
                <w:rFonts w:cs="Times New Roman"/>
                <w:sz w:val="20"/>
                <w:szCs w:val="20"/>
              </w:rPr>
              <w:t>27.0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59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D74401F" w14:textId="77777777" w:rsidR="00D74124" w:rsidRPr="003B7399" w:rsidRDefault="001732C5" w:rsidP="003B7399">
            <w:pPr>
              <w:spacing w:line="240" w:lineRule="auto"/>
              <w:ind w:firstLine="0"/>
              <w:rPr>
                <w:rFonts w:cs="Times New Roman"/>
                <w:sz w:val="20"/>
                <w:szCs w:val="20"/>
              </w:rPr>
              <w:pPrChange w:id="1592" w:author="Maria Myslina" w:date="2019-06-04T15:13:00Z">
                <w:pPr>
                  <w:spacing w:line="276" w:lineRule="auto"/>
                  <w:ind w:firstLine="0"/>
                </w:pPr>
              </w:pPrChange>
            </w:pPr>
            <w:r w:rsidRPr="003B7399">
              <w:rPr>
                <w:rFonts w:cs="Times New Roman"/>
                <w:sz w:val="20"/>
                <w:szCs w:val="20"/>
              </w:rPr>
              <w:t>3.85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59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FCCDB6C" w14:textId="77777777" w:rsidR="00D74124" w:rsidRPr="003B7399" w:rsidRDefault="001732C5" w:rsidP="003B7399">
            <w:pPr>
              <w:spacing w:line="240" w:lineRule="auto"/>
              <w:ind w:firstLine="0"/>
              <w:rPr>
                <w:rFonts w:cs="Times New Roman"/>
                <w:sz w:val="20"/>
                <w:szCs w:val="20"/>
              </w:rPr>
              <w:pPrChange w:id="1594"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9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10AA94F" w14:textId="77777777" w:rsidR="00D74124" w:rsidRPr="003B7399" w:rsidRDefault="001732C5" w:rsidP="003B7399">
            <w:pPr>
              <w:spacing w:line="240" w:lineRule="auto"/>
              <w:ind w:firstLine="0"/>
              <w:rPr>
                <w:rFonts w:cs="Times New Roman"/>
                <w:sz w:val="20"/>
                <w:szCs w:val="20"/>
              </w:rPr>
              <w:pPrChange w:id="1596" w:author="Maria Myslina" w:date="2019-06-04T15:13:00Z">
                <w:pPr>
                  <w:spacing w:line="276" w:lineRule="auto"/>
                  <w:ind w:firstLine="0"/>
                </w:pPr>
              </w:pPrChange>
            </w:pPr>
            <w:r w:rsidRPr="003B7399">
              <w:rPr>
                <w:rFonts w:cs="Times New Roman"/>
                <w:sz w:val="20"/>
                <w:szCs w:val="20"/>
              </w:rPr>
              <w:t>4.48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59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10E04E8" w14:textId="77777777" w:rsidR="00D74124" w:rsidRPr="003B7399" w:rsidRDefault="001732C5" w:rsidP="003B7399">
            <w:pPr>
              <w:spacing w:line="240" w:lineRule="auto"/>
              <w:ind w:firstLine="0"/>
              <w:rPr>
                <w:rFonts w:cs="Times New Roman"/>
                <w:sz w:val="20"/>
                <w:szCs w:val="20"/>
              </w:rPr>
              <w:pPrChange w:id="1598" w:author="Maria Myslina" w:date="2019-06-04T15:13:00Z">
                <w:pPr>
                  <w:spacing w:line="276" w:lineRule="auto"/>
                  <w:ind w:firstLine="0"/>
                </w:pPr>
              </w:pPrChange>
            </w:pPr>
            <w:r w:rsidRPr="003B7399">
              <w:rPr>
                <w:rFonts w:cs="Times New Roman"/>
                <w:sz w:val="20"/>
                <w:szCs w:val="20"/>
              </w:rPr>
              <w:t>4.52</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59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1DEFD85" w14:textId="77777777" w:rsidR="00D74124" w:rsidRPr="003B7399" w:rsidRDefault="001732C5" w:rsidP="003B7399">
            <w:pPr>
              <w:spacing w:line="240" w:lineRule="auto"/>
              <w:ind w:firstLine="0"/>
              <w:rPr>
                <w:rFonts w:cs="Times New Roman"/>
                <w:sz w:val="20"/>
                <w:szCs w:val="20"/>
              </w:rPr>
              <w:pPrChange w:id="1600" w:author="Maria Myslina" w:date="2019-06-04T15:13:00Z">
                <w:pPr>
                  <w:spacing w:line="276" w:lineRule="auto"/>
                  <w:ind w:firstLine="0"/>
                </w:pPr>
              </w:pPrChange>
            </w:pPr>
            <w:r w:rsidRPr="003B7399">
              <w:rPr>
                <w:rFonts w:cs="Times New Roman"/>
                <w:sz w:val="20"/>
                <w:szCs w:val="20"/>
              </w:rPr>
              <w:t>0.74</w:t>
            </w:r>
          </w:p>
        </w:tc>
      </w:tr>
      <w:tr w:rsidR="00D74124" w:rsidRPr="003B7399" w14:paraId="6BCB15BB" w14:textId="77777777" w:rsidTr="003B7399">
        <w:trPr>
          <w:trHeight w:val="284"/>
          <w:trPrChange w:id="160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60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8D7EA49" w14:textId="77777777" w:rsidR="00D74124" w:rsidRPr="003B7399" w:rsidRDefault="001732C5" w:rsidP="003B7399">
            <w:pPr>
              <w:spacing w:line="240" w:lineRule="auto"/>
              <w:ind w:firstLine="0"/>
              <w:rPr>
                <w:rFonts w:cs="Times New Roman"/>
                <w:sz w:val="20"/>
                <w:szCs w:val="20"/>
              </w:rPr>
              <w:pPrChange w:id="1603" w:author="Maria Myslina" w:date="2019-06-04T15:13:00Z">
                <w:pPr>
                  <w:spacing w:line="276" w:lineRule="auto"/>
                  <w:ind w:firstLine="0"/>
                </w:pPr>
              </w:pPrChange>
            </w:pPr>
            <w:r w:rsidRPr="003B7399">
              <w:rPr>
                <w:rFonts w:cs="Times New Roman"/>
                <w:sz w:val="20"/>
                <w:szCs w:val="20"/>
              </w:rPr>
              <w:t>27.0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0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E43BD72" w14:textId="77777777" w:rsidR="00D74124" w:rsidRPr="003B7399" w:rsidRDefault="001732C5" w:rsidP="003B7399">
            <w:pPr>
              <w:spacing w:line="240" w:lineRule="auto"/>
              <w:ind w:firstLine="0"/>
              <w:rPr>
                <w:rFonts w:cs="Times New Roman"/>
                <w:sz w:val="20"/>
                <w:szCs w:val="20"/>
              </w:rPr>
              <w:pPrChange w:id="1605" w:author="Maria Myslina" w:date="2019-06-04T15:13:00Z">
                <w:pPr>
                  <w:spacing w:line="276" w:lineRule="auto"/>
                  <w:ind w:firstLine="0"/>
                </w:pPr>
              </w:pPrChange>
            </w:pPr>
            <w:r w:rsidRPr="003B7399">
              <w:rPr>
                <w:rFonts w:cs="Times New Roman"/>
                <w:sz w:val="20"/>
                <w:szCs w:val="20"/>
              </w:rPr>
              <w:t>28.0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60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07C7B0D5" w14:textId="77777777" w:rsidR="00D74124" w:rsidRPr="003B7399" w:rsidRDefault="001732C5" w:rsidP="003B7399">
            <w:pPr>
              <w:spacing w:line="240" w:lineRule="auto"/>
              <w:ind w:firstLine="0"/>
              <w:rPr>
                <w:rFonts w:cs="Times New Roman"/>
                <w:sz w:val="20"/>
                <w:szCs w:val="20"/>
              </w:rPr>
              <w:pPrChange w:id="1607" w:author="Maria Myslina" w:date="2019-06-04T15:13:00Z">
                <w:pPr>
                  <w:spacing w:line="276" w:lineRule="auto"/>
                  <w:ind w:firstLine="0"/>
                </w:pPr>
              </w:pPrChange>
            </w:pPr>
            <w:r w:rsidRPr="003B7399">
              <w:rPr>
                <w:rFonts w:cs="Times New Roman"/>
                <w:sz w:val="20"/>
                <w:szCs w:val="20"/>
              </w:rPr>
              <w:t>3.7</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0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2D79CF2" w14:textId="77777777" w:rsidR="00D74124" w:rsidRPr="003B7399" w:rsidRDefault="001732C5" w:rsidP="003B7399">
            <w:pPr>
              <w:spacing w:line="240" w:lineRule="auto"/>
              <w:ind w:firstLine="0"/>
              <w:rPr>
                <w:rFonts w:cs="Times New Roman"/>
                <w:sz w:val="20"/>
                <w:szCs w:val="20"/>
              </w:rPr>
              <w:pPrChange w:id="1609"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1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4ACA0EA" w14:textId="77777777" w:rsidR="00D74124" w:rsidRPr="003B7399" w:rsidRDefault="001732C5" w:rsidP="003B7399">
            <w:pPr>
              <w:spacing w:line="240" w:lineRule="auto"/>
              <w:ind w:firstLine="0"/>
              <w:rPr>
                <w:rFonts w:cs="Times New Roman"/>
                <w:sz w:val="20"/>
                <w:szCs w:val="20"/>
              </w:rPr>
              <w:pPrChange w:id="1611" w:author="Maria Myslina" w:date="2019-06-04T15:13:00Z">
                <w:pPr>
                  <w:spacing w:line="276" w:lineRule="auto"/>
                  <w:ind w:firstLine="0"/>
                </w:pPr>
              </w:pPrChange>
            </w:pPr>
            <w:r w:rsidRPr="003B7399">
              <w:rPr>
                <w:rFonts w:cs="Times New Roman"/>
                <w:sz w:val="20"/>
                <w:szCs w:val="20"/>
              </w:rPr>
              <w:t>4.47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1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DA62945" w14:textId="77777777" w:rsidR="00D74124" w:rsidRPr="003B7399" w:rsidRDefault="001732C5" w:rsidP="003B7399">
            <w:pPr>
              <w:spacing w:line="240" w:lineRule="auto"/>
              <w:ind w:firstLine="0"/>
              <w:rPr>
                <w:rFonts w:cs="Times New Roman"/>
                <w:sz w:val="20"/>
                <w:szCs w:val="20"/>
              </w:rPr>
              <w:pPrChange w:id="1613" w:author="Maria Myslina" w:date="2019-06-04T15:13:00Z">
                <w:pPr>
                  <w:spacing w:line="276" w:lineRule="auto"/>
                  <w:ind w:firstLine="0"/>
                </w:pPr>
              </w:pPrChange>
            </w:pPr>
            <w:r w:rsidRPr="003B7399">
              <w:rPr>
                <w:rFonts w:cs="Times New Roman"/>
                <w:sz w:val="20"/>
                <w:szCs w:val="20"/>
              </w:rPr>
              <w:t>4.5</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61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0A8A0413" w14:textId="77777777" w:rsidR="00D74124" w:rsidRPr="003B7399" w:rsidRDefault="001732C5" w:rsidP="003B7399">
            <w:pPr>
              <w:spacing w:line="240" w:lineRule="auto"/>
              <w:ind w:firstLine="0"/>
              <w:rPr>
                <w:rFonts w:cs="Times New Roman"/>
                <w:sz w:val="20"/>
                <w:szCs w:val="20"/>
              </w:rPr>
              <w:pPrChange w:id="1615" w:author="Maria Myslina" w:date="2019-06-04T15:13:00Z">
                <w:pPr>
                  <w:spacing w:line="276" w:lineRule="auto"/>
                  <w:ind w:firstLine="0"/>
                </w:pPr>
              </w:pPrChange>
            </w:pPr>
            <w:r w:rsidRPr="003B7399">
              <w:rPr>
                <w:rFonts w:cs="Times New Roman"/>
                <w:sz w:val="20"/>
                <w:szCs w:val="20"/>
              </w:rPr>
              <w:t>0.71</w:t>
            </w:r>
          </w:p>
        </w:tc>
      </w:tr>
      <w:tr w:rsidR="00D74124" w:rsidRPr="003B7399" w14:paraId="7C416DF6" w14:textId="77777777" w:rsidTr="003B7399">
        <w:trPr>
          <w:trHeight w:val="284"/>
          <w:trPrChange w:id="161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61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90D960D" w14:textId="77777777" w:rsidR="00D74124" w:rsidRPr="003B7399" w:rsidRDefault="001732C5" w:rsidP="003B7399">
            <w:pPr>
              <w:spacing w:line="240" w:lineRule="auto"/>
              <w:ind w:firstLine="0"/>
              <w:rPr>
                <w:rFonts w:cs="Times New Roman"/>
                <w:sz w:val="20"/>
                <w:szCs w:val="20"/>
              </w:rPr>
              <w:pPrChange w:id="1618" w:author="Maria Myslina" w:date="2019-06-04T15:13:00Z">
                <w:pPr>
                  <w:spacing w:line="276" w:lineRule="auto"/>
                  <w:ind w:firstLine="0"/>
                </w:pPr>
              </w:pPrChange>
            </w:pPr>
            <w:r w:rsidRPr="003B7399">
              <w:rPr>
                <w:rFonts w:cs="Times New Roman"/>
                <w:sz w:val="20"/>
                <w:szCs w:val="20"/>
              </w:rPr>
              <w:t>28.0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1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94258F3" w14:textId="77777777" w:rsidR="00D74124" w:rsidRPr="003B7399" w:rsidRDefault="001732C5" w:rsidP="003B7399">
            <w:pPr>
              <w:spacing w:line="240" w:lineRule="auto"/>
              <w:ind w:firstLine="0"/>
              <w:rPr>
                <w:rFonts w:cs="Times New Roman"/>
                <w:sz w:val="20"/>
                <w:szCs w:val="20"/>
              </w:rPr>
              <w:pPrChange w:id="1620" w:author="Maria Myslina" w:date="2019-06-04T15:13:00Z">
                <w:pPr>
                  <w:spacing w:line="276" w:lineRule="auto"/>
                  <w:ind w:firstLine="0"/>
                </w:pPr>
              </w:pPrChange>
            </w:pPr>
            <w:r w:rsidRPr="003B7399">
              <w:rPr>
                <w:rFonts w:cs="Times New Roman"/>
                <w:sz w:val="20"/>
                <w:szCs w:val="20"/>
              </w:rPr>
              <w:t>29.0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62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15B2F28" w14:textId="77777777" w:rsidR="00D74124" w:rsidRPr="003B7399" w:rsidRDefault="001732C5" w:rsidP="003B7399">
            <w:pPr>
              <w:spacing w:line="240" w:lineRule="auto"/>
              <w:ind w:firstLine="0"/>
              <w:rPr>
                <w:rFonts w:cs="Times New Roman"/>
                <w:sz w:val="20"/>
                <w:szCs w:val="20"/>
              </w:rPr>
              <w:pPrChange w:id="1622" w:author="Maria Myslina" w:date="2019-06-04T15:13:00Z">
                <w:pPr>
                  <w:spacing w:line="276" w:lineRule="auto"/>
                  <w:ind w:firstLine="0"/>
                </w:pPr>
              </w:pPrChange>
            </w:pPr>
            <w:r w:rsidRPr="003B7399">
              <w:rPr>
                <w:rFonts w:cs="Times New Roman"/>
                <w:sz w:val="20"/>
                <w:szCs w:val="20"/>
              </w:rPr>
              <w:t>3.57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2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22CD2F1" w14:textId="77777777" w:rsidR="00D74124" w:rsidRPr="003B7399" w:rsidRDefault="001732C5" w:rsidP="003B7399">
            <w:pPr>
              <w:spacing w:line="240" w:lineRule="auto"/>
              <w:ind w:firstLine="0"/>
              <w:rPr>
                <w:rFonts w:cs="Times New Roman"/>
                <w:sz w:val="20"/>
                <w:szCs w:val="20"/>
              </w:rPr>
              <w:pPrChange w:id="1624"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2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CA55758" w14:textId="77777777" w:rsidR="00D74124" w:rsidRPr="003B7399" w:rsidRDefault="001732C5" w:rsidP="003B7399">
            <w:pPr>
              <w:spacing w:line="240" w:lineRule="auto"/>
              <w:ind w:firstLine="0"/>
              <w:rPr>
                <w:rFonts w:cs="Times New Roman"/>
                <w:sz w:val="20"/>
                <w:szCs w:val="20"/>
              </w:rPr>
              <w:pPrChange w:id="1626" w:author="Maria Myslina" w:date="2019-06-04T15:13:00Z">
                <w:pPr>
                  <w:spacing w:line="276" w:lineRule="auto"/>
                  <w:ind w:firstLine="0"/>
                </w:pPr>
              </w:pPrChange>
            </w:pPr>
            <w:r w:rsidRPr="003B7399">
              <w:rPr>
                <w:rFonts w:cs="Times New Roman"/>
                <w:sz w:val="20"/>
                <w:szCs w:val="20"/>
              </w:rPr>
              <w:t>4.43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2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E14A51C" w14:textId="77777777" w:rsidR="00D74124" w:rsidRPr="003B7399" w:rsidRDefault="001732C5" w:rsidP="003B7399">
            <w:pPr>
              <w:spacing w:line="240" w:lineRule="auto"/>
              <w:ind w:firstLine="0"/>
              <w:rPr>
                <w:rFonts w:cs="Times New Roman"/>
                <w:sz w:val="20"/>
                <w:szCs w:val="20"/>
              </w:rPr>
              <w:pPrChange w:id="1628" w:author="Maria Myslina" w:date="2019-06-04T15:13:00Z">
                <w:pPr>
                  <w:spacing w:line="276" w:lineRule="auto"/>
                  <w:ind w:firstLine="0"/>
                </w:pPr>
              </w:pPrChange>
            </w:pPr>
            <w:r w:rsidRPr="003B7399">
              <w:rPr>
                <w:rFonts w:cs="Times New Roman"/>
                <w:sz w:val="20"/>
                <w:szCs w:val="20"/>
              </w:rPr>
              <w:t>4.46</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62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90EEA5A" w14:textId="77777777" w:rsidR="00D74124" w:rsidRPr="003B7399" w:rsidRDefault="001732C5" w:rsidP="003B7399">
            <w:pPr>
              <w:spacing w:line="240" w:lineRule="auto"/>
              <w:ind w:firstLine="0"/>
              <w:rPr>
                <w:rFonts w:cs="Times New Roman"/>
                <w:sz w:val="20"/>
                <w:szCs w:val="20"/>
              </w:rPr>
              <w:pPrChange w:id="1630" w:author="Maria Myslina" w:date="2019-06-04T15:13:00Z">
                <w:pPr>
                  <w:spacing w:line="276" w:lineRule="auto"/>
                  <w:ind w:firstLine="0"/>
                </w:pPr>
              </w:pPrChange>
            </w:pPr>
            <w:r w:rsidRPr="003B7399">
              <w:rPr>
                <w:rFonts w:cs="Times New Roman"/>
                <w:sz w:val="20"/>
                <w:szCs w:val="20"/>
              </w:rPr>
              <w:t>0.69</w:t>
            </w:r>
          </w:p>
        </w:tc>
      </w:tr>
      <w:tr w:rsidR="00D74124" w:rsidRPr="003B7399" w14:paraId="02ED7191" w14:textId="77777777" w:rsidTr="003B7399">
        <w:trPr>
          <w:trHeight w:val="284"/>
          <w:trPrChange w:id="163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63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75246C74" w14:textId="77777777" w:rsidR="00D74124" w:rsidRPr="003B7399" w:rsidRDefault="001732C5" w:rsidP="003B7399">
            <w:pPr>
              <w:spacing w:line="240" w:lineRule="auto"/>
              <w:ind w:firstLine="0"/>
              <w:rPr>
                <w:rFonts w:cs="Times New Roman"/>
                <w:sz w:val="20"/>
                <w:szCs w:val="20"/>
              </w:rPr>
              <w:pPrChange w:id="1633" w:author="Maria Myslina" w:date="2019-06-04T15:13:00Z">
                <w:pPr>
                  <w:spacing w:line="276" w:lineRule="auto"/>
                  <w:ind w:firstLine="0"/>
                </w:pPr>
              </w:pPrChange>
            </w:pPr>
            <w:r w:rsidRPr="003B7399">
              <w:rPr>
                <w:rFonts w:cs="Times New Roman"/>
                <w:sz w:val="20"/>
                <w:szCs w:val="20"/>
              </w:rPr>
              <w:t>29.0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3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161822C" w14:textId="77777777" w:rsidR="00D74124" w:rsidRPr="003B7399" w:rsidRDefault="001732C5" w:rsidP="003B7399">
            <w:pPr>
              <w:spacing w:line="240" w:lineRule="auto"/>
              <w:ind w:firstLine="0"/>
              <w:rPr>
                <w:rFonts w:cs="Times New Roman"/>
                <w:sz w:val="20"/>
                <w:szCs w:val="20"/>
              </w:rPr>
              <w:pPrChange w:id="1635" w:author="Maria Myslina" w:date="2019-06-04T15:13:00Z">
                <w:pPr>
                  <w:spacing w:line="276" w:lineRule="auto"/>
                  <w:ind w:firstLine="0"/>
                </w:pPr>
              </w:pPrChange>
            </w:pPr>
            <w:r w:rsidRPr="003B7399">
              <w:rPr>
                <w:rFonts w:cs="Times New Roman"/>
                <w:sz w:val="20"/>
                <w:szCs w:val="20"/>
              </w:rPr>
              <w:t>30.0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63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64CB9857" w14:textId="77777777" w:rsidR="00D74124" w:rsidRPr="003B7399" w:rsidRDefault="001732C5" w:rsidP="003B7399">
            <w:pPr>
              <w:spacing w:line="240" w:lineRule="auto"/>
              <w:ind w:firstLine="0"/>
              <w:rPr>
                <w:rFonts w:cs="Times New Roman"/>
                <w:sz w:val="20"/>
                <w:szCs w:val="20"/>
              </w:rPr>
              <w:pPrChange w:id="1637" w:author="Maria Myslina" w:date="2019-06-04T15:13:00Z">
                <w:pPr>
                  <w:spacing w:line="276" w:lineRule="auto"/>
                  <w:ind w:firstLine="0"/>
                </w:pPr>
              </w:pPrChange>
            </w:pPr>
            <w:r w:rsidRPr="003B7399">
              <w:rPr>
                <w:rFonts w:cs="Times New Roman"/>
                <w:sz w:val="20"/>
                <w:szCs w:val="20"/>
              </w:rPr>
              <w:t>3.45</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3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1A030F2" w14:textId="77777777" w:rsidR="00D74124" w:rsidRPr="003B7399" w:rsidRDefault="001732C5" w:rsidP="003B7399">
            <w:pPr>
              <w:spacing w:line="240" w:lineRule="auto"/>
              <w:ind w:firstLine="0"/>
              <w:rPr>
                <w:rFonts w:cs="Times New Roman"/>
                <w:sz w:val="20"/>
                <w:szCs w:val="20"/>
              </w:rPr>
              <w:pPrChange w:id="1639"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4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82B0F9" w14:textId="77777777" w:rsidR="00D74124" w:rsidRPr="003B7399" w:rsidRDefault="001732C5" w:rsidP="003B7399">
            <w:pPr>
              <w:spacing w:line="240" w:lineRule="auto"/>
              <w:ind w:firstLine="0"/>
              <w:rPr>
                <w:rFonts w:cs="Times New Roman"/>
                <w:sz w:val="20"/>
                <w:szCs w:val="20"/>
              </w:rPr>
              <w:pPrChange w:id="1641" w:author="Maria Myslina" w:date="2019-06-04T15:13:00Z">
                <w:pPr>
                  <w:spacing w:line="276" w:lineRule="auto"/>
                  <w:ind w:firstLine="0"/>
                </w:pPr>
              </w:pPrChange>
            </w:pPr>
            <w:r w:rsidRPr="003B7399">
              <w:rPr>
                <w:rFonts w:cs="Times New Roman"/>
                <w:sz w:val="20"/>
                <w:szCs w:val="20"/>
              </w:rPr>
              <w:t>4.48</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4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5CBFA14" w14:textId="77777777" w:rsidR="00D74124" w:rsidRPr="003B7399" w:rsidRDefault="001732C5" w:rsidP="003B7399">
            <w:pPr>
              <w:spacing w:line="240" w:lineRule="auto"/>
              <w:ind w:firstLine="0"/>
              <w:rPr>
                <w:rFonts w:cs="Times New Roman"/>
                <w:sz w:val="20"/>
                <w:szCs w:val="20"/>
              </w:rPr>
              <w:pPrChange w:id="1643" w:author="Maria Myslina" w:date="2019-06-04T15:13:00Z">
                <w:pPr>
                  <w:spacing w:line="276" w:lineRule="auto"/>
                  <w:ind w:firstLine="0"/>
                </w:pPr>
              </w:pPrChange>
            </w:pPr>
            <w:r w:rsidRPr="003B7399">
              <w:rPr>
                <w:rFonts w:cs="Times New Roman"/>
                <w:sz w:val="20"/>
                <w:szCs w:val="20"/>
              </w:rPr>
              <w:t>4.51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64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D459EE4" w14:textId="77777777" w:rsidR="00D74124" w:rsidRPr="003B7399" w:rsidRDefault="001732C5" w:rsidP="003B7399">
            <w:pPr>
              <w:spacing w:line="240" w:lineRule="auto"/>
              <w:ind w:firstLine="0"/>
              <w:rPr>
                <w:rFonts w:cs="Times New Roman"/>
                <w:sz w:val="20"/>
                <w:szCs w:val="20"/>
              </w:rPr>
              <w:pPrChange w:id="1645" w:author="Maria Myslina" w:date="2019-06-04T15:13:00Z">
                <w:pPr>
                  <w:spacing w:line="276" w:lineRule="auto"/>
                  <w:ind w:firstLine="0"/>
                </w:pPr>
              </w:pPrChange>
            </w:pPr>
            <w:r w:rsidRPr="003B7399">
              <w:rPr>
                <w:rFonts w:cs="Times New Roman"/>
                <w:sz w:val="20"/>
                <w:szCs w:val="20"/>
              </w:rPr>
              <w:t>0.66</w:t>
            </w:r>
          </w:p>
        </w:tc>
      </w:tr>
      <w:tr w:rsidR="00D74124" w:rsidRPr="003B7399" w14:paraId="7FC01B37" w14:textId="77777777" w:rsidTr="003B7399">
        <w:trPr>
          <w:trHeight w:val="284"/>
          <w:trPrChange w:id="164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64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A2A67E5" w14:textId="77777777" w:rsidR="00D74124" w:rsidRPr="003B7399" w:rsidRDefault="001732C5" w:rsidP="003B7399">
            <w:pPr>
              <w:spacing w:line="240" w:lineRule="auto"/>
              <w:ind w:firstLine="0"/>
              <w:rPr>
                <w:rFonts w:cs="Times New Roman"/>
                <w:sz w:val="20"/>
                <w:szCs w:val="20"/>
              </w:rPr>
              <w:pPrChange w:id="1648" w:author="Maria Myslina" w:date="2019-06-04T15:13:00Z">
                <w:pPr>
                  <w:spacing w:line="276" w:lineRule="auto"/>
                  <w:ind w:firstLine="0"/>
                </w:pPr>
              </w:pPrChange>
            </w:pPr>
            <w:r w:rsidRPr="003B7399">
              <w:rPr>
                <w:rFonts w:cs="Times New Roman"/>
                <w:sz w:val="20"/>
                <w:szCs w:val="20"/>
              </w:rPr>
              <w:t>30.0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4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7E09A13" w14:textId="77777777" w:rsidR="00D74124" w:rsidRPr="003B7399" w:rsidRDefault="001732C5" w:rsidP="003B7399">
            <w:pPr>
              <w:spacing w:line="240" w:lineRule="auto"/>
              <w:ind w:firstLine="0"/>
              <w:rPr>
                <w:rFonts w:cs="Times New Roman"/>
                <w:sz w:val="20"/>
                <w:szCs w:val="20"/>
              </w:rPr>
              <w:pPrChange w:id="1650" w:author="Maria Myslina" w:date="2019-06-04T15:13:00Z">
                <w:pPr>
                  <w:spacing w:line="276" w:lineRule="auto"/>
                  <w:ind w:firstLine="0"/>
                </w:pPr>
              </w:pPrChange>
            </w:pPr>
            <w:r w:rsidRPr="003B7399">
              <w:rPr>
                <w:rFonts w:cs="Times New Roman"/>
                <w:sz w:val="20"/>
                <w:szCs w:val="20"/>
              </w:rPr>
              <w:t>31.0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65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E83D298" w14:textId="77777777" w:rsidR="00D74124" w:rsidRPr="003B7399" w:rsidRDefault="001732C5" w:rsidP="003B7399">
            <w:pPr>
              <w:spacing w:line="240" w:lineRule="auto"/>
              <w:ind w:firstLine="0"/>
              <w:rPr>
                <w:rFonts w:cs="Times New Roman"/>
                <w:sz w:val="20"/>
                <w:szCs w:val="20"/>
              </w:rPr>
              <w:pPrChange w:id="1652" w:author="Maria Myslina" w:date="2019-06-04T15:13:00Z">
                <w:pPr>
                  <w:spacing w:line="276" w:lineRule="auto"/>
                  <w:ind w:firstLine="0"/>
                </w:pPr>
              </w:pPrChange>
            </w:pPr>
            <w:r w:rsidRPr="003B7399">
              <w:rPr>
                <w:rFonts w:cs="Times New Roman"/>
                <w:sz w:val="20"/>
                <w:szCs w:val="20"/>
              </w:rPr>
              <w:t>3.33</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5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2330FA0" w14:textId="77777777" w:rsidR="00D74124" w:rsidRPr="003B7399" w:rsidRDefault="001732C5" w:rsidP="003B7399">
            <w:pPr>
              <w:spacing w:line="240" w:lineRule="auto"/>
              <w:ind w:firstLine="0"/>
              <w:rPr>
                <w:rFonts w:cs="Times New Roman"/>
                <w:sz w:val="20"/>
                <w:szCs w:val="20"/>
              </w:rPr>
              <w:pPrChange w:id="1654"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5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BEB3116" w14:textId="77777777" w:rsidR="00D74124" w:rsidRPr="003B7399" w:rsidRDefault="001732C5" w:rsidP="003B7399">
            <w:pPr>
              <w:spacing w:line="240" w:lineRule="auto"/>
              <w:ind w:firstLine="0"/>
              <w:rPr>
                <w:rFonts w:cs="Times New Roman"/>
                <w:sz w:val="20"/>
                <w:szCs w:val="20"/>
              </w:rPr>
              <w:pPrChange w:id="1656" w:author="Maria Myslina" w:date="2019-06-04T15:13:00Z">
                <w:pPr>
                  <w:spacing w:line="276" w:lineRule="auto"/>
                  <w:ind w:firstLine="0"/>
                </w:pPr>
              </w:pPrChange>
            </w:pPr>
            <w:r w:rsidRPr="003B7399">
              <w:rPr>
                <w:rFonts w:cs="Times New Roman"/>
                <w:sz w:val="20"/>
                <w:szCs w:val="20"/>
              </w:rPr>
              <w:t>4.47</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5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8C6E92B" w14:textId="77777777" w:rsidR="00D74124" w:rsidRPr="003B7399" w:rsidRDefault="001732C5" w:rsidP="003B7399">
            <w:pPr>
              <w:spacing w:line="240" w:lineRule="auto"/>
              <w:ind w:firstLine="0"/>
              <w:rPr>
                <w:rFonts w:cs="Times New Roman"/>
                <w:sz w:val="20"/>
                <w:szCs w:val="20"/>
              </w:rPr>
              <w:pPrChange w:id="1658" w:author="Maria Myslina" w:date="2019-06-04T15:13:00Z">
                <w:pPr>
                  <w:spacing w:line="276" w:lineRule="auto"/>
                  <w:ind w:firstLine="0"/>
                </w:pPr>
              </w:pPrChange>
            </w:pPr>
            <w:r w:rsidRPr="003B7399">
              <w:rPr>
                <w:rFonts w:cs="Times New Roman"/>
                <w:sz w:val="20"/>
                <w:szCs w:val="20"/>
              </w:rPr>
              <w:t>4.5</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65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1EBD7BB" w14:textId="77777777" w:rsidR="00D74124" w:rsidRPr="003B7399" w:rsidRDefault="001732C5" w:rsidP="003B7399">
            <w:pPr>
              <w:spacing w:line="240" w:lineRule="auto"/>
              <w:ind w:firstLine="0"/>
              <w:rPr>
                <w:rFonts w:cs="Times New Roman"/>
                <w:sz w:val="20"/>
                <w:szCs w:val="20"/>
              </w:rPr>
              <w:pPrChange w:id="1660" w:author="Maria Myslina" w:date="2019-06-04T15:13:00Z">
                <w:pPr>
                  <w:spacing w:line="276" w:lineRule="auto"/>
                  <w:ind w:firstLine="0"/>
                </w:pPr>
              </w:pPrChange>
            </w:pPr>
            <w:r w:rsidRPr="003B7399">
              <w:rPr>
                <w:rFonts w:cs="Times New Roman"/>
                <w:sz w:val="20"/>
                <w:szCs w:val="20"/>
              </w:rPr>
              <w:t>0.64</w:t>
            </w:r>
          </w:p>
        </w:tc>
      </w:tr>
      <w:tr w:rsidR="00D74124" w:rsidRPr="003B7399" w14:paraId="1A69F991" w14:textId="77777777" w:rsidTr="003B7399">
        <w:trPr>
          <w:trHeight w:val="284"/>
          <w:trPrChange w:id="166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66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7E0F79B" w14:textId="77777777" w:rsidR="00D74124" w:rsidRPr="003B7399" w:rsidRDefault="001732C5" w:rsidP="003B7399">
            <w:pPr>
              <w:spacing w:line="240" w:lineRule="auto"/>
              <w:ind w:firstLine="0"/>
              <w:rPr>
                <w:rFonts w:cs="Times New Roman"/>
                <w:sz w:val="20"/>
                <w:szCs w:val="20"/>
              </w:rPr>
              <w:pPrChange w:id="1663" w:author="Maria Myslina" w:date="2019-06-04T15:13:00Z">
                <w:pPr>
                  <w:spacing w:line="276" w:lineRule="auto"/>
                  <w:ind w:firstLine="0"/>
                </w:pPr>
              </w:pPrChange>
            </w:pPr>
            <w:r w:rsidRPr="003B7399">
              <w:rPr>
                <w:rFonts w:cs="Times New Roman"/>
                <w:sz w:val="20"/>
                <w:szCs w:val="20"/>
              </w:rPr>
              <w:t>31.0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6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C87BB11" w14:textId="77777777" w:rsidR="00D74124" w:rsidRPr="003B7399" w:rsidRDefault="001732C5" w:rsidP="003B7399">
            <w:pPr>
              <w:spacing w:line="240" w:lineRule="auto"/>
              <w:ind w:firstLine="0"/>
              <w:rPr>
                <w:rFonts w:cs="Times New Roman"/>
                <w:sz w:val="20"/>
                <w:szCs w:val="20"/>
              </w:rPr>
              <w:pPrChange w:id="1665" w:author="Maria Myslina" w:date="2019-06-04T15:13:00Z">
                <w:pPr>
                  <w:spacing w:line="276" w:lineRule="auto"/>
                  <w:ind w:firstLine="0"/>
                </w:pPr>
              </w:pPrChange>
            </w:pPr>
            <w:r w:rsidRPr="003B7399">
              <w:rPr>
                <w:rFonts w:cs="Times New Roman"/>
                <w:sz w:val="20"/>
                <w:szCs w:val="20"/>
              </w:rPr>
              <w:t>32.0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66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E205922" w14:textId="77777777" w:rsidR="00D74124" w:rsidRPr="003B7399" w:rsidRDefault="001732C5" w:rsidP="003B7399">
            <w:pPr>
              <w:spacing w:line="240" w:lineRule="auto"/>
              <w:ind w:firstLine="0"/>
              <w:rPr>
                <w:rFonts w:cs="Times New Roman"/>
                <w:sz w:val="20"/>
                <w:szCs w:val="20"/>
              </w:rPr>
              <w:pPrChange w:id="1667" w:author="Maria Myslina" w:date="2019-06-04T15:13:00Z">
                <w:pPr>
                  <w:spacing w:line="276" w:lineRule="auto"/>
                  <w:ind w:firstLine="0"/>
                </w:pPr>
              </w:pPrChange>
            </w:pPr>
            <w:r w:rsidRPr="003B7399">
              <w:rPr>
                <w:rFonts w:cs="Times New Roman"/>
                <w:sz w:val="20"/>
                <w:szCs w:val="20"/>
              </w:rPr>
              <w:t>3.23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6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A086504" w14:textId="77777777" w:rsidR="00D74124" w:rsidRPr="003B7399" w:rsidRDefault="001732C5" w:rsidP="003B7399">
            <w:pPr>
              <w:spacing w:line="240" w:lineRule="auto"/>
              <w:ind w:firstLine="0"/>
              <w:rPr>
                <w:rFonts w:cs="Times New Roman"/>
                <w:sz w:val="20"/>
                <w:szCs w:val="20"/>
              </w:rPr>
              <w:pPrChange w:id="1669"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7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180100" w14:textId="77777777" w:rsidR="00D74124" w:rsidRPr="003B7399" w:rsidRDefault="001732C5" w:rsidP="003B7399">
            <w:pPr>
              <w:spacing w:line="240" w:lineRule="auto"/>
              <w:ind w:firstLine="0"/>
              <w:rPr>
                <w:rFonts w:cs="Times New Roman"/>
                <w:sz w:val="20"/>
                <w:szCs w:val="20"/>
              </w:rPr>
              <w:pPrChange w:id="1671" w:author="Maria Myslina" w:date="2019-06-04T15:13:00Z">
                <w:pPr>
                  <w:spacing w:line="276" w:lineRule="auto"/>
                  <w:ind w:firstLine="0"/>
                </w:pPr>
              </w:pPrChange>
            </w:pPr>
            <w:r w:rsidRPr="003B7399">
              <w:rPr>
                <w:rFonts w:cs="Times New Roman"/>
                <w:sz w:val="20"/>
                <w:szCs w:val="20"/>
              </w:rPr>
              <w:t>4.57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67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6EB3FD4" w14:textId="77777777" w:rsidR="00D74124" w:rsidRPr="003B7399" w:rsidRDefault="001732C5" w:rsidP="003B7399">
            <w:pPr>
              <w:spacing w:line="240" w:lineRule="auto"/>
              <w:ind w:firstLine="0"/>
              <w:rPr>
                <w:rFonts w:cs="Times New Roman"/>
                <w:sz w:val="20"/>
                <w:szCs w:val="20"/>
              </w:rPr>
              <w:pPrChange w:id="1673" w:author="Maria Myslina" w:date="2019-06-04T15:13:00Z">
                <w:pPr>
                  <w:spacing w:line="276" w:lineRule="auto"/>
                  <w:ind w:firstLine="0"/>
                </w:pPr>
              </w:pPrChange>
            </w:pPr>
            <w:r w:rsidRPr="003B7399">
              <w:rPr>
                <w:rFonts w:cs="Times New Roman"/>
                <w:sz w:val="20"/>
                <w:szCs w:val="20"/>
              </w:rPr>
              <w:t>4.6</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67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9FC9842" w14:textId="77777777" w:rsidR="00D74124" w:rsidRPr="003B7399" w:rsidRDefault="001732C5" w:rsidP="003B7399">
            <w:pPr>
              <w:spacing w:line="240" w:lineRule="auto"/>
              <w:ind w:firstLine="0"/>
              <w:rPr>
                <w:rFonts w:cs="Times New Roman"/>
                <w:sz w:val="20"/>
                <w:szCs w:val="20"/>
              </w:rPr>
              <w:pPrChange w:id="1675" w:author="Maria Myslina" w:date="2019-06-04T15:13:00Z">
                <w:pPr>
                  <w:spacing w:line="276" w:lineRule="auto"/>
                  <w:ind w:firstLine="0"/>
                </w:pPr>
              </w:pPrChange>
            </w:pPr>
            <w:r w:rsidRPr="003B7399">
              <w:rPr>
                <w:rFonts w:cs="Times New Roman"/>
                <w:sz w:val="20"/>
                <w:szCs w:val="20"/>
              </w:rPr>
              <w:t>0.61</w:t>
            </w:r>
          </w:p>
        </w:tc>
      </w:tr>
      <w:tr w:rsidR="00D74124" w:rsidRPr="003B7399" w14:paraId="414AD9AA" w14:textId="77777777" w:rsidTr="003B7399">
        <w:trPr>
          <w:trHeight w:val="284"/>
          <w:trPrChange w:id="167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67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E97DE21" w14:textId="77777777" w:rsidR="00D74124" w:rsidRPr="003B7399" w:rsidRDefault="001732C5" w:rsidP="003B7399">
            <w:pPr>
              <w:spacing w:line="240" w:lineRule="auto"/>
              <w:ind w:firstLine="0"/>
              <w:rPr>
                <w:rFonts w:cs="Times New Roman"/>
                <w:sz w:val="20"/>
                <w:szCs w:val="20"/>
              </w:rPr>
              <w:pPrChange w:id="1678" w:author="Maria Myslina" w:date="2019-06-04T15:13:00Z">
                <w:pPr>
                  <w:spacing w:line="276" w:lineRule="auto"/>
                  <w:ind w:firstLine="0"/>
                </w:pPr>
              </w:pPrChange>
            </w:pPr>
            <w:r w:rsidRPr="003B7399">
              <w:rPr>
                <w:rFonts w:cs="Times New Roman"/>
                <w:sz w:val="20"/>
                <w:szCs w:val="20"/>
              </w:rPr>
              <w:t>32.0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7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3318981" w14:textId="77777777" w:rsidR="00D74124" w:rsidRPr="003B7399" w:rsidRDefault="001732C5" w:rsidP="003B7399">
            <w:pPr>
              <w:spacing w:line="240" w:lineRule="auto"/>
              <w:ind w:firstLine="0"/>
              <w:rPr>
                <w:rFonts w:cs="Times New Roman"/>
                <w:sz w:val="20"/>
                <w:szCs w:val="20"/>
              </w:rPr>
              <w:pPrChange w:id="1680" w:author="Maria Myslina" w:date="2019-06-04T15:13:00Z">
                <w:pPr>
                  <w:spacing w:line="276" w:lineRule="auto"/>
                  <w:ind w:firstLine="0"/>
                </w:pPr>
              </w:pPrChange>
            </w:pPr>
            <w:r w:rsidRPr="003B7399">
              <w:rPr>
                <w:rFonts w:cs="Times New Roman"/>
                <w:sz w:val="20"/>
                <w:szCs w:val="20"/>
              </w:rPr>
              <w:t>33.0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68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E74FAE6" w14:textId="77777777" w:rsidR="00D74124" w:rsidRPr="003B7399" w:rsidRDefault="001732C5" w:rsidP="003B7399">
            <w:pPr>
              <w:spacing w:line="240" w:lineRule="auto"/>
              <w:ind w:firstLine="0"/>
              <w:rPr>
                <w:rFonts w:cs="Times New Roman"/>
                <w:sz w:val="20"/>
                <w:szCs w:val="20"/>
              </w:rPr>
              <w:pPrChange w:id="1682" w:author="Maria Myslina" w:date="2019-06-04T15:13:00Z">
                <w:pPr>
                  <w:spacing w:line="276" w:lineRule="auto"/>
                  <w:ind w:firstLine="0"/>
                </w:pPr>
              </w:pPrChange>
            </w:pPr>
            <w:r w:rsidRPr="003B7399">
              <w:rPr>
                <w:rFonts w:cs="Times New Roman"/>
                <w:sz w:val="20"/>
                <w:szCs w:val="20"/>
              </w:rPr>
              <w:t>3.12</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68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8CA05A5" w14:textId="77777777" w:rsidR="00D74124" w:rsidRPr="003B7399" w:rsidRDefault="001732C5" w:rsidP="003B7399">
            <w:pPr>
              <w:spacing w:line="240" w:lineRule="auto"/>
              <w:ind w:firstLine="0"/>
              <w:rPr>
                <w:rFonts w:cs="Times New Roman"/>
                <w:sz w:val="20"/>
                <w:szCs w:val="20"/>
              </w:rPr>
              <w:pPrChange w:id="1684"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8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9477EB4" w14:textId="77777777" w:rsidR="00D74124" w:rsidRPr="003B7399" w:rsidRDefault="001732C5" w:rsidP="003B7399">
            <w:pPr>
              <w:spacing w:line="240" w:lineRule="auto"/>
              <w:ind w:firstLine="0"/>
              <w:rPr>
                <w:rFonts w:cs="Times New Roman"/>
                <w:sz w:val="20"/>
                <w:szCs w:val="20"/>
              </w:rPr>
              <w:pPrChange w:id="1686" w:author="Maria Myslina" w:date="2019-06-04T15:13:00Z">
                <w:pPr>
                  <w:spacing w:line="276" w:lineRule="auto"/>
                  <w:ind w:firstLine="0"/>
                </w:pPr>
              </w:pPrChange>
            </w:pPr>
            <w:r w:rsidRPr="003B7399">
              <w:rPr>
                <w:rFonts w:cs="Times New Roman"/>
                <w:sz w:val="20"/>
                <w:szCs w:val="20"/>
              </w:rPr>
              <w:t>4.56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68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6D4B195" w14:textId="77777777" w:rsidR="00D74124" w:rsidRPr="003B7399" w:rsidRDefault="001732C5" w:rsidP="003B7399">
            <w:pPr>
              <w:spacing w:line="240" w:lineRule="auto"/>
              <w:ind w:firstLine="0"/>
              <w:rPr>
                <w:rFonts w:cs="Times New Roman"/>
                <w:sz w:val="20"/>
                <w:szCs w:val="20"/>
              </w:rPr>
              <w:pPrChange w:id="1688" w:author="Maria Myslina" w:date="2019-06-04T15:13:00Z">
                <w:pPr>
                  <w:spacing w:line="276" w:lineRule="auto"/>
                  <w:ind w:firstLine="0"/>
                </w:pPr>
              </w:pPrChange>
            </w:pPr>
            <w:r w:rsidRPr="003B7399">
              <w:rPr>
                <w:rFonts w:cs="Times New Roman"/>
                <w:sz w:val="20"/>
                <w:szCs w:val="20"/>
              </w:rPr>
              <w:t>4.59</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68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AD7413" w14:textId="77777777" w:rsidR="00D74124" w:rsidRPr="003B7399" w:rsidRDefault="001732C5" w:rsidP="003B7399">
            <w:pPr>
              <w:spacing w:line="240" w:lineRule="auto"/>
              <w:ind w:firstLine="0"/>
              <w:rPr>
                <w:rFonts w:cs="Times New Roman"/>
                <w:sz w:val="20"/>
                <w:szCs w:val="20"/>
              </w:rPr>
              <w:pPrChange w:id="1690" w:author="Maria Myslina" w:date="2019-06-04T15:13:00Z">
                <w:pPr>
                  <w:spacing w:line="276" w:lineRule="auto"/>
                  <w:ind w:firstLine="0"/>
                </w:pPr>
              </w:pPrChange>
            </w:pPr>
            <w:r w:rsidRPr="003B7399">
              <w:rPr>
                <w:rFonts w:cs="Times New Roman"/>
                <w:sz w:val="20"/>
                <w:szCs w:val="20"/>
              </w:rPr>
              <w:t>0.59</w:t>
            </w:r>
          </w:p>
        </w:tc>
      </w:tr>
      <w:tr w:rsidR="00D74124" w:rsidRPr="003B7399" w14:paraId="0A19D219" w14:textId="77777777" w:rsidTr="003B7399">
        <w:trPr>
          <w:trHeight w:val="284"/>
          <w:trPrChange w:id="169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69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6F8D23A6" w14:textId="77777777" w:rsidR="00D74124" w:rsidRPr="003B7399" w:rsidRDefault="001732C5" w:rsidP="003B7399">
            <w:pPr>
              <w:spacing w:line="240" w:lineRule="auto"/>
              <w:ind w:firstLine="0"/>
              <w:rPr>
                <w:rFonts w:cs="Times New Roman"/>
                <w:sz w:val="20"/>
                <w:szCs w:val="20"/>
              </w:rPr>
              <w:pPrChange w:id="1693" w:author="Maria Myslina" w:date="2019-06-04T15:13:00Z">
                <w:pPr>
                  <w:spacing w:line="276" w:lineRule="auto"/>
                  <w:ind w:firstLine="0"/>
                </w:pPr>
              </w:pPrChange>
            </w:pPr>
            <w:r w:rsidRPr="003B7399">
              <w:rPr>
                <w:rFonts w:cs="Times New Roman"/>
                <w:sz w:val="20"/>
                <w:szCs w:val="20"/>
              </w:rPr>
              <w:t>33.0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9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49D8FCB" w14:textId="77777777" w:rsidR="00D74124" w:rsidRPr="003B7399" w:rsidRDefault="001732C5" w:rsidP="003B7399">
            <w:pPr>
              <w:spacing w:line="240" w:lineRule="auto"/>
              <w:ind w:firstLine="0"/>
              <w:rPr>
                <w:rFonts w:cs="Times New Roman"/>
                <w:sz w:val="20"/>
                <w:szCs w:val="20"/>
              </w:rPr>
              <w:pPrChange w:id="1695" w:author="Maria Myslina" w:date="2019-06-04T15:13:00Z">
                <w:pPr>
                  <w:spacing w:line="276" w:lineRule="auto"/>
                  <w:ind w:firstLine="0"/>
                </w:pPr>
              </w:pPrChange>
            </w:pPr>
            <w:r w:rsidRPr="003B7399">
              <w:rPr>
                <w:rFonts w:cs="Times New Roman"/>
                <w:sz w:val="20"/>
                <w:szCs w:val="20"/>
              </w:rPr>
              <w:t>34.0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69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7BA21537" w14:textId="77777777" w:rsidR="00D74124" w:rsidRPr="003B7399" w:rsidRDefault="001732C5" w:rsidP="003B7399">
            <w:pPr>
              <w:spacing w:line="240" w:lineRule="auto"/>
              <w:ind w:firstLine="0"/>
              <w:rPr>
                <w:rFonts w:cs="Times New Roman"/>
                <w:sz w:val="20"/>
                <w:szCs w:val="20"/>
              </w:rPr>
              <w:pPrChange w:id="1697" w:author="Maria Myslina" w:date="2019-06-04T15:13:00Z">
                <w:pPr>
                  <w:spacing w:line="276" w:lineRule="auto"/>
                  <w:ind w:firstLine="0"/>
                </w:pPr>
              </w:pPrChange>
            </w:pPr>
            <w:r w:rsidRPr="003B7399">
              <w:rPr>
                <w:rFonts w:cs="Times New Roman"/>
                <w:sz w:val="20"/>
                <w:szCs w:val="20"/>
              </w:rPr>
              <w:t>3.03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69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414E135" w14:textId="77777777" w:rsidR="00D74124" w:rsidRPr="003B7399" w:rsidRDefault="001732C5" w:rsidP="003B7399">
            <w:pPr>
              <w:spacing w:line="240" w:lineRule="auto"/>
              <w:ind w:firstLine="0"/>
              <w:rPr>
                <w:rFonts w:cs="Times New Roman"/>
                <w:sz w:val="20"/>
                <w:szCs w:val="20"/>
              </w:rPr>
              <w:pPrChange w:id="1699"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0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0107C69" w14:textId="77777777" w:rsidR="00D74124" w:rsidRPr="003B7399" w:rsidRDefault="001732C5" w:rsidP="003B7399">
            <w:pPr>
              <w:spacing w:line="240" w:lineRule="auto"/>
              <w:ind w:firstLine="0"/>
              <w:rPr>
                <w:rFonts w:cs="Times New Roman"/>
                <w:sz w:val="20"/>
                <w:szCs w:val="20"/>
              </w:rPr>
              <w:pPrChange w:id="1701" w:author="Maria Myslina" w:date="2019-06-04T15:13:00Z">
                <w:pPr>
                  <w:spacing w:line="276" w:lineRule="auto"/>
                  <w:ind w:firstLine="0"/>
                </w:pPr>
              </w:pPrChange>
            </w:pPr>
            <w:r w:rsidRPr="003B7399">
              <w:rPr>
                <w:rFonts w:cs="Times New Roman"/>
                <w:sz w:val="20"/>
                <w:szCs w:val="20"/>
              </w:rPr>
              <w:t>4.59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0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3816692" w14:textId="77777777" w:rsidR="00D74124" w:rsidRPr="003B7399" w:rsidRDefault="001732C5" w:rsidP="003B7399">
            <w:pPr>
              <w:spacing w:line="240" w:lineRule="auto"/>
              <w:ind w:firstLine="0"/>
              <w:rPr>
                <w:rFonts w:cs="Times New Roman"/>
                <w:sz w:val="20"/>
                <w:szCs w:val="20"/>
              </w:rPr>
              <w:pPrChange w:id="1703" w:author="Maria Myslina" w:date="2019-06-04T15:13:00Z">
                <w:pPr>
                  <w:spacing w:line="276" w:lineRule="auto"/>
                  <w:ind w:firstLine="0"/>
                </w:pPr>
              </w:pPrChange>
            </w:pPr>
            <w:r w:rsidRPr="003B7399">
              <w:rPr>
                <w:rFonts w:cs="Times New Roman"/>
                <w:sz w:val="20"/>
                <w:szCs w:val="20"/>
              </w:rPr>
              <w:t>4.61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70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64898C6" w14:textId="77777777" w:rsidR="00D74124" w:rsidRPr="003B7399" w:rsidRDefault="001732C5" w:rsidP="003B7399">
            <w:pPr>
              <w:spacing w:line="240" w:lineRule="auto"/>
              <w:ind w:firstLine="0"/>
              <w:rPr>
                <w:rFonts w:cs="Times New Roman"/>
                <w:sz w:val="20"/>
                <w:szCs w:val="20"/>
              </w:rPr>
              <w:pPrChange w:id="1705" w:author="Maria Myslina" w:date="2019-06-04T15:13:00Z">
                <w:pPr>
                  <w:spacing w:line="276" w:lineRule="auto"/>
                  <w:ind w:firstLine="0"/>
                </w:pPr>
              </w:pPrChange>
            </w:pPr>
            <w:r w:rsidRPr="003B7399">
              <w:rPr>
                <w:rFonts w:cs="Times New Roman"/>
                <w:sz w:val="20"/>
                <w:szCs w:val="20"/>
              </w:rPr>
              <w:t>0.57</w:t>
            </w:r>
          </w:p>
        </w:tc>
      </w:tr>
      <w:tr w:rsidR="00D74124" w:rsidRPr="003B7399" w14:paraId="7280E6BF" w14:textId="77777777" w:rsidTr="003B7399">
        <w:trPr>
          <w:trHeight w:val="284"/>
          <w:trPrChange w:id="170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70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B9DB524" w14:textId="77777777" w:rsidR="00D74124" w:rsidRPr="003B7399" w:rsidRDefault="001732C5" w:rsidP="003B7399">
            <w:pPr>
              <w:spacing w:line="240" w:lineRule="auto"/>
              <w:ind w:firstLine="0"/>
              <w:rPr>
                <w:rFonts w:cs="Times New Roman"/>
                <w:sz w:val="20"/>
                <w:szCs w:val="20"/>
              </w:rPr>
              <w:pPrChange w:id="1708" w:author="Maria Myslina" w:date="2019-06-04T15:13:00Z">
                <w:pPr>
                  <w:spacing w:line="276" w:lineRule="auto"/>
                  <w:ind w:firstLine="0"/>
                </w:pPr>
              </w:pPrChange>
            </w:pPr>
            <w:r w:rsidRPr="003B7399">
              <w:rPr>
                <w:rFonts w:cs="Times New Roman"/>
                <w:sz w:val="20"/>
                <w:szCs w:val="20"/>
              </w:rPr>
              <w:t>34.0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0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C3AF86E" w14:textId="77777777" w:rsidR="00D74124" w:rsidRPr="003B7399" w:rsidRDefault="001732C5" w:rsidP="003B7399">
            <w:pPr>
              <w:spacing w:line="240" w:lineRule="auto"/>
              <w:ind w:firstLine="0"/>
              <w:rPr>
                <w:rFonts w:cs="Times New Roman"/>
                <w:sz w:val="20"/>
                <w:szCs w:val="20"/>
              </w:rPr>
              <w:pPrChange w:id="1710" w:author="Maria Myslina" w:date="2019-06-04T15:13:00Z">
                <w:pPr>
                  <w:spacing w:line="276" w:lineRule="auto"/>
                  <w:ind w:firstLine="0"/>
                </w:pPr>
              </w:pPrChange>
            </w:pPr>
            <w:r w:rsidRPr="003B7399">
              <w:rPr>
                <w:rFonts w:cs="Times New Roman"/>
                <w:sz w:val="20"/>
                <w:szCs w:val="20"/>
              </w:rPr>
              <w:t>35.0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71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D5938FA" w14:textId="77777777" w:rsidR="00D74124" w:rsidRPr="003B7399" w:rsidRDefault="001732C5" w:rsidP="003B7399">
            <w:pPr>
              <w:spacing w:line="240" w:lineRule="auto"/>
              <w:ind w:firstLine="0"/>
              <w:rPr>
                <w:rFonts w:cs="Times New Roman"/>
                <w:sz w:val="20"/>
                <w:szCs w:val="20"/>
              </w:rPr>
              <w:pPrChange w:id="1712" w:author="Maria Myslina" w:date="2019-06-04T15:13:00Z">
                <w:pPr>
                  <w:spacing w:line="276" w:lineRule="auto"/>
                  <w:ind w:firstLine="0"/>
                </w:pPr>
              </w:pPrChange>
            </w:pPr>
            <w:r w:rsidRPr="003B7399">
              <w:rPr>
                <w:rFonts w:cs="Times New Roman"/>
                <w:sz w:val="20"/>
                <w:szCs w:val="20"/>
              </w:rPr>
              <w:t>2.94</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1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2EB9E51" w14:textId="77777777" w:rsidR="00D74124" w:rsidRPr="003B7399" w:rsidRDefault="001732C5" w:rsidP="003B7399">
            <w:pPr>
              <w:spacing w:line="240" w:lineRule="auto"/>
              <w:ind w:firstLine="0"/>
              <w:rPr>
                <w:rFonts w:cs="Times New Roman"/>
                <w:sz w:val="20"/>
                <w:szCs w:val="20"/>
              </w:rPr>
              <w:pPrChange w:id="1714" w:author="Maria Myslina" w:date="2019-06-04T15:13:00Z">
                <w:pPr>
                  <w:spacing w:line="276" w:lineRule="auto"/>
                  <w:ind w:firstLine="0"/>
                </w:pPr>
              </w:pPrChange>
            </w:pPr>
            <w:r w:rsidRPr="003B7399">
              <w:rPr>
                <w:rFonts w:cs="Times New Roman"/>
                <w:sz w:val="20"/>
                <w:szCs w:val="20"/>
              </w:rPr>
              <w:t>0.03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1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4257EEA" w14:textId="77777777" w:rsidR="00D74124" w:rsidRPr="003B7399" w:rsidRDefault="001732C5" w:rsidP="003B7399">
            <w:pPr>
              <w:spacing w:line="240" w:lineRule="auto"/>
              <w:ind w:firstLine="0"/>
              <w:rPr>
                <w:rFonts w:cs="Times New Roman"/>
                <w:sz w:val="20"/>
                <w:szCs w:val="20"/>
              </w:rPr>
              <w:pPrChange w:id="1716" w:author="Maria Myslina" w:date="2019-06-04T15:13:00Z">
                <w:pPr>
                  <w:spacing w:line="276" w:lineRule="auto"/>
                  <w:ind w:firstLine="0"/>
                </w:pPr>
              </w:pPrChange>
            </w:pPr>
            <w:r w:rsidRPr="003B7399">
              <w:rPr>
                <w:rFonts w:cs="Times New Roman"/>
                <w:sz w:val="20"/>
                <w:szCs w:val="20"/>
              </w:rPr>
              <w:t>4.31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1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D82A9A7" w14:textId="77777777" w:rsidR="00D74124" w:rsidRPr="003B7399" w:rsidRDefault="001732C5" w:rsidP="003B7399">
            <w:pPr>
              <w:spacing w:line="240" w:lineRule="auto"/>
              <w:ind w:firstLine="0"/>
              <w:rPr>
                <w:rFonts w:cs="Times New Roman"/>
                <w:sz w:val="20"/>
                <w:szCs w:val="20"/>
              </w:rPr>
              <w:pPrChange w:id="1718" w:author="Maria Myslina" w:date="2019-06-04T15:13:00Z">
                <w:pPr>
                  <w:spacing w:line="276" w:lineRule="auto"/>
                  <w:ind w:firstLine="0"/>
                </w:pPr>
              </w:pPrChange>
            </w:pPr>
            <w:r w:rsidRPr="003B7399">
              <w:rPr>
                <w:rFonts w:cs="Times New Roman"/>
                <w:sz w:val="20"/>
                <w:szCs w:val="20"/>
              </w:rPr>
              <w:t>4.33</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71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8B352EB" w14:textId="77777777" w:rsidR="00D74124" w:rsidRPr="003B7399" w:rsidRDefault="001732C5" w:rsidP="003B7399">
            <w:pPr>
              <w:spacing w:line="240" w:lineRule="auto"/>
              <w:ind w:firstLine="0"/>
              <w:rPr>
                <w:rFonts w:cs="Times New Roman"/>
                <w:sz w:val="20"/>
                <w:szCs w:val="20"/>
              </w:rPr>
              <w:pPrChange w:id="1720" w:author="Maria Myslina" w:date="2019-06-04T15:13:00Z">
                <w:pPr>
                  <w:spacing w:line="276" w:lineRule="auto"/>
                  <w:ind w:firstLine="0"/>
                </w:pPr>
              </w:pPrChange>
            </w:pPr>
            <w:r w:rsidRPr="003B7399">
              <w:rPr>
                <w:rFonts w:cs="Times New Roman"/>
                <w:sz w:val="20"/>
                <w:szCs w:val="20"/>
              </w:rPr>
              <w:t>0.59</w:t>
            </w:r>
          </w:p>
        </w:tc>
      </w:tr>
      <w:tr w:rsidR="00D74124" w:rsidRPr="003B7399" w14:paraId="187136C1" w14:textId="77777777" w:rsidTr="003B7399">
        <w:trPr>
          <w:trHeight w:val="284"/>
          <w:trPrChange w:id="172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72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621245F" w14:textId="77777777" w:rsidR="00D74124" w:rsidRPr="003B7399" w:rsidRDefault="001732C5" w:rsidP="003B7399">
            <w:pPr>
              <w:spacing w:line="240" w:lineRule="auto"/>
              <w:ind w:firstLine="0"/>
              <w:rPr>
                <w:rFonts w:cs="Times New Roman"/>
                <w:sz w:val="20"/>
                <w:szCs w:val="20"/>
              </w:rPr>
              <w:pPrChange w:id="1723" w:author="Maria Myslina" w:date="2019-06-04T15:13:00Z">
                <w:pPr>
                  <w:spacing w:line="276" w:lineRule="auto"/>
                  <w:ind w:firstLine="0"/>
                </w:pPr>
              </w:pPrChange>
            </w:pPr>
            <w:r w:rsidRPr="003B7399">
              <w:rPr>
                <w:rFonts w:cs="Times New Roman"/>
                <w:sz w:val="20"/>
                <w:szCs w:val="20"/>
              </w:rPr>
              <w:t>35.0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2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07D3B6F" w14:textId="77777777" w:rsidR="00D74124" w:rsidRPr="003B7399" w:rsidRDefault="001732C5" w:rsidP="003B7399">
            <w:pPr>
              <w:spacing w:line="240" w:lineRule="auto"/>
              <w:ind w:firstLine="0"/>
              <w:rPr>
                <w:rFonts w:cs="Times New Roman"/>
                <w:sz w:val="20"/>
                <w:szCs w:val="20"/>
              </w:rPr>
              <w:pPrChange w:id="1725" w:author="Maria Myslina" w:date="2019-06-04T15:13:00Z">
                <w:pPr>
                  <w:spacing w:line="276" w:lineRule="auto"/>
                  <w:ind w:firstLine="0"/>
                </w:pPr>
              </w:pPrChange>
            </w:pPr>
            <w:r w:rsidRPr="003B7399">
              <w:rPr>
                <w:rFonts w:cs="Times New Roman"/>
                <w:sz w:val="20"/>
                <w:szCs w:val="20"/>
              </w:rPr>
              <w:t>36.0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72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6F5DF2E1" w14:textId="77777777" w:rsidR="00D74124" w:rsidRPr="003B7399" w:rsidRDefault="001732C5" w:rsidP="003B7399">
            <w:pPr>
              <w:spacing w:line="240" w:lineRule="auto"/>
              <w:ind w:firstLine="0"/>
              <w:rPr>
                <w:rFonts w:cs="Times New Roman"/>
                <w:sz w:val="20"/>
                <w:szCs w:val="20"/>
              </w:rPr>
              <w:pPrChange w:id="1727" w:author="Maria Myslina" w:date="2019-06-04T15:13:00Z">
                <w:pPr>
                  <w:spacing w:line="276" w:lineRule="auto"/>
                  <w:ind w:firstLine="0"/>
                </w:pPr>
              </w:pPrChange>
            </w:pPr>
            <w:r w:rsidRPr="003B7399">
              <w:rPr>
                <w:rFonts w:cs="Times New Roman"/>
                <w:sz w:val="20"/>
                <w:szCs w:val="20"/>
              </w:rPr>
              <w:t>2.86</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2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23B8E9D" w14:textId="77777777" w:rsidR="00D74124" w:rsidRPr="003B7399" w:rsidRDefault="001732C5" w:rsidP="003B7399">
            <w:pPr>
              <w:spacing w:line="240" w:lineRule="auto"/>
              <w:ind w:firstLine="0"/>
              <w:rPr>
                <w:rFonts w:cs="Times New Roman"/>
                <w:sz w:val="20"/>
                <w:szCs w:val="20"/>
              </w:rPr>
              <w:pPrChange w:id="172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3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DACDAA" w14:textId="77777777" w:rsidR="00D74124" w:rsidRPr="003B7399" w:rsidRDefault="001732C5" w:rsidP="003B7399">
            <w:pPr>
              <w:spacing w:line="240" w:lineRule="auto"/>
              <w:ind w:firstLine="0"/>
              <w:rPr>
                <w:rFonts w:cs="Times New Roman"/>
                <w:sz w:val="20"/>
                <w:szCs w:val="20"/>
              </w:rPr>
              <w:pPrChange w:id="1731" w:author="Maria Myslina" w:date="2019-06-04T15:13:00Z">
                <w:pPr>
                  <w:spacing w:line="276" w:lineRule="auto"/>
                  <w:ind w:firstLine="0"/>
                </w:pPr>
              </w:pPrChange>
            </w:pPr>
            <w:r w:rsidRPr="003B7399">
              <w:rPr>
                <w:rFonts w:cs="Times New Roman"/>
                <w:sz w:val="20"/>
                <w:szCs w:val="20"/>
              </w:rPr>
              <w:t>4.48</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3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210C82F" w14:textId="77777777" w:rsidR="00D74124" w:rsidRPr="003B7399" w:rsidRDefault="001732C5" w:rsidP="003B7399">
            <w:pPr>
              <w:spacing w:line="240" w:lineRule="auto"/>
              <w:ind w:firstLine="0"/>
              <w:rPr>
                <w:rFonts w:cs="Times New Roman"/>
                <w:sz w:val="20"/>
                <w:szCs w:val="20"/>
              </w:rPr>
              <w:pPrChange w:id="1733" w:author="Maria Myslina" w:date="2019-06-04T15:13:00Z">
                <w:pPr>
                  <w:spacing w:line="276" w:lineRule="auto"/>
                  <w:ind w:firstLine="0"/>
                </w:pPr>
              </w:pPrChange>
            </w:pPr>
            <w:r w:rsidRPr="003B7399">
              <w:rPr>
                <w:rFonts w:cs="Times New Roman"/>
                <w:sz w:val="20"/>
                <w:szCs w:val="20"/>
              </w:rPr>
              <w:t>4.51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73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58DC59E3" w14:textId="77777777" w:rsidR="00D74124" w:rsidRPr="003B7399" w:rsidRDefault="001732C5" w:rsidP="003B7399">
            <w:pPr>
              <w:spacing w:line="240" w:lineRule="auto"/>
              <w:ind w:firstLine="0"/>
              <w:rPr>
                <w:rFonts w:cs="Times New Roman"/>
                <w:sz w:val="20"/>
                <w:szCs w:val="20"/>
              </w:rPr>
              <w:pPrChange w:id="1735" w:author="Maria Myslina" w:date="2019-06-04T15:13:00Z">
                <w:pPr>
                  <w:spacing w:line="276" w:lineRule="auto"/>
                  <w:ind w:firstLine="0"/>
                </w:pPr>
              </w:pPrChange>
            </w:pPr>
            <w:r w:rsidRPr="003B7399">
              <w:rPr>
                <w:rFonts w:cs="Times New Roman"/>
                <w:sz w:val="20"/>
                <w:szCs w:val="20"/>
              </w:rPr>
              <w:t>0.55</w:t>
            </w:r>
          </w:p>
        </w:tc>
      </w:tr>
      <w:tr w:rsidR="00D74124" w:rsidRPr="003B7399" w14:paraId="7D218292" w14:textId="77777777" w:rsidTr="003B7399">
        <w:trPr>
          <w:trHeight w:val="284"/>
          <w:trPrChange w:id="173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73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A4E5A10" w14:textId="77777777" w:rsidR="00D74124" w:rsidRPr="003B7399" w:rsidRDefault="001732C5" w:rsidP="003B7399">
            <w:pPr>
              <w:spacing w:line="240" w:lineRule="auto"/>
              <w:ind w:firstLine="0"/>
              <w:rPr>
                <w:rFonts w:cs="Times New Roman"/>
                <w:sz w:val="20"/>
                <w:szCs w:val="20"/>
              </w:rPr>
              <w:pPrChange w:id="1738" w:author="Maria Myslina" w:date="2019-06-04T15:13:00Z">
                <w:pPr>
                  <w:spacing w:line="276" w:lineRule="auto"/>
                  <w:ind w:firstLine="0"/>
                </w:pPr>
              </w:pPrChange>
            </w:pPr>
            <w:r w:rsidRPr="003B7399">
              <w:rPr>
                <w:rFonts w:cs="Times New Roman"/>
                <w:sz w:val="20"/>
                <w:szCs w:val="20"/>
              </w:rPr>
              <w:t>36.0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3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AE1EA62" w14:textId="77777777" w:rsidR="00D74124" w:rsidRPr="003B7399" w:rsidRDefault="001732C5" w:rsidP="003B7399">
            <w:pPr>
              <w:spacing w:line="240" w:lineRule="auto"/>
              <w:ind w:firstLine="0"/>
              <w:rPr>
                <w:rFonts w:cs="Times New Roman"/>
                <w:sz w:val="20"/>
                <w:szCs w:val="20"/>
              </w:rPr>
              <w:pPrChange w:id="1740" w:author="Maria Myslina" w:date="2019-06-04T15:13:00Z">
                <w:pPr>
                  <w:spacing w:line="276" w:lineRule="auto"/>
                  <w:ind w:firstLine="0"/>
                </w:pPr>
              </w:pPrChange>
            </w:pPr>
            <w:r w:rsidRPr="003B7399">
              <w:rPr>
                <w:rFonts w:cs="Times New Roman"/>
                <w:sz w:val="20"/>
                <w:szCs w:val="20"/>
              </w:rPr>
              <w:t>37.0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74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7E991E3" w14:textId="77777777" w:rsidR="00D74124" w:rsidRPr="003B7399" w:rsidRDefault="001732C5" w:rsidP="003B7399">
            <w:pPr>
              <w:spacing w:line="240" w:lineRule="auto"/>
              <w:ind w:firstLine="0"/>
              <w:rPr>
                <w:rFonts w:cs="Times New Roman"/>
                <w:sz w:val="20"/>
                <w:szCs w:val="20"/>
              </w:rPr>
              <w:pPrChange w:id="1742" w:author="Maria Myslina" w:date="2019-06-04T15:13:00Z">
                <w:pPr>
                  <w:spacing w:line="276" w:lineRule="auto"/>
                  <w:ind w:firstLine="0"/>
                </w:pPr>
              </w:pPrChange>
            </w:pPr>
            <w:r w:rsidRPr="003B7399">
              <w:rPr>
                <w:rFonts w:cs="Times New Roman"/>
                <w:sz w:val="20"/>
                <w:szCs w:val="20"/>
              </w:rPr>
              <w:t>2.78</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4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68E749A" w14:textId="77777777" w:rsidR="00D74124" w:rsidRPr="003B7399" w:rsidRDefault="001732C5" w:rsidP="003B7399">
            <w:pPr>
              <w:spacing w:line="240" w:lineRule="auto"/>
              <w:ind w:firstLine="0"/>
              <w:rPr>
                <w:rFonts w:cs="Times New Roman"/>
                <w:sz w:val="20"/>
                <w:szCs w:val="20"/>
              </w:rPr>
              <w:pPrChange w:id="174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4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21C0832" w14:textId="77777777" w:rsidR="00D74124" w:rsidRPr="003B7399" w:rsidRDefault="001732C5" w:rsidP="003B7399">
            <w:pPr>
              <w:spacing w:line="240" w:lineRule="auto"/>
              <w:ind w:firstLine="0"/>
              <w:rPr>
                <w:rFonts w:cs="Times New Roman"/>
                <w:sz w:val="20"/>
                <w:szCs w:val="20"/>
              </w:rPr>
              <w:pPrChange w:id="1746" w:author="Maria Myslina" w:date="2019-06-04T15:13:00Z">
                <w:pPr>
                  <w:spacing w:line="276" w:lineRule="auto"/>
                  <w:ind w:firstLine="0"/>
                </w:pPr>
              </w:pPrChange>
            </w:pPr>
            <w:r w:rsidRPr="003B7399">
              <w:rPr>
                <w:rFonts w:cs="Times New Roman"/>
                <w:sz w:val="20"/>
                <w:szCs w:val="20"/>
              </w:rPr>
              <w:t>4.4</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4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732E3F" w14:textId="77777777" w:rsidR="00D74124" w:rsidRPr="003B7399" w:rsidRDefault="001732C5" w:rsidP="003B7399">
            <w:pPr>
              <w:spacing w:line="240" w:lineRule="auto"/>
              <w:ind w:firstLine="0"/>
              <w:rPr>
                <w:rFonts w:cs="Times New Roman"/>
                <w:sz w:val="20"/>
                <w:szCs w:val="20"/>
              </w:rPr>
              <w:pPrChange w:id="1748" w:author="Maria Myslina" w:date="2019-06-04T15:13:00Z">
                <w:pPr>
                  <w:spacing w:line="276" w:lineRule="auto"/>
                  <w:ind w:firstLine="0"/>
                </w:pPr>
              </w:pPrChange>
            </w:pPr>
            <w:r w:rsidRPr="003B7399">
              <w:rPr>
                <w:rFonts w:cs="Times New Roman"/>
                <w:sz w:val="20"/>
                <w:szCs w:val="20"/>
              </w:rPr>
              <w:t>4.43</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74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5C1F6B0" w14:textId="77777777" w:rsidR="00D74124" w:rsidRPr="003B7399" w:rsidRDefault="001732C5" w:rsidP="003B7399">
            <w:pPr>
              <w:spacing w:line="240" w:lineRule="auto"/>
              <w:ind w:firstLine="0"/>
              <w:rPr>
                <w:rFonts w:cs="Times New Roman"/>
                <w:sz w:val="20"/>
                <w:szCs w:val="20"/>
              </w:rPr>
              <w:pPrChange w:id="1750" w:author="Maria Myslina" w:date="2019-06-04T15:13:00Z">
                <w:pPr>
                  <w:spacing w:line="276" w:lineRule="auto"/>
                  <w:ind w:firstLine="0"/>
                </w:pPr>
              </w:pPrChange>
            </w:pPr>
            <w:r w:rsidRPr="003B7399">
              <w:rPr>
                <w:rFonts w:cs="Times New Roman"/>
                <w:sz w:val="20"/>
                <w:szCs w:val="20"/>
              </w:rPr>
              <w:t>0.54</w:t>
            </w:r>
          </w:p>
        </w:tc>
      </w:tr>
      <w:tr w:rsidR="00D74124" w:rsidRPr="003B7399" w14:paraId="61CCD7F2" w14:textId="77777777" w:rsidTr="003B7399">
        <w:trPr>
          <w:trHeight w:val="284"/>
          <w:trPrChange w:id="175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75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99B0391" w14:textId="77777777" w:rsidR="00D74124" w:rsidRPr="003B7399" w:rsidRDefault="001732C5" w:rsidP="003B7399">
            <w:pPr>
              <w:spacing w:line="240" w:lineRule="auto"/>
              <w:ind w:firstLine="0"/>
              <w:rPr>
                <w:rFonts w:cs="Times New Roman"/>
                <w:sz w:val="20"/>
                <w:szCs w:val="20"/>
              </w:rPr>
              <w:pPrChange w:id="1753" w:author="Maria Myslina" w:date="2019-06-04T15:13:00Z">
                <w:pPr>
                  <w:spacing w:line="276" w:lineRule="auto"/>
                  <w:ind w:firstLine="0"/>
                </w:pPr>
              </w:pPrChange>
            </w:pPr>
            <w:r w:rsidRPr="003B7399">
              <w:rPr>
                <w:rFonts w:cs="Times New Roman"/>
                <w:sz w:val="20"/>
                <w:szCs w:val="20"/>
              </w:rPr>
              <w:t>37.0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5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AE49424" w14:textId="77777777" w:rsidR="00D74124" w:rsidRPr="003B7399" w:rsidRDefault="001732C5" w:rsidP="003B7399">
            <w:pPr>
              <w:spacing w:line="240" w:lineRule="auto"/>
              <w:ind w:firstLine="0"/>
              <w:rPr>
                <w:rFonts w:cs="Times New Roman"/>
                <w:sz w:val="20"/>
                <w:szCs w:val="20"/>
              </w:rPr>
              <w:pPrChange w:id="1755" w:author="Maria Myslina" w:date="2019-06-04T15:13:00Z">
                <w:pPr>
                  <w:spacing w:line="276" w:lineRule="auto"/>
                  <w:ind w:firstLine="0"/>
                </w:pPr>
              </w:pPrChange>
            </w:pPr>
            <w:r w:rsidRPr="003B7399">
              <w:rPr>
                <w:rFonts w:cs="Times New Roman"/>
                <w:sz w:val="20"/>
                <w:szCs w:val="20"/>
              </w:rPr>
              <w:t>38.0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75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E13E0F9" w14:textId="77777777" w:rsidR="00D74124" w:rsidRPr="003B7399" w:rsidRDefault="001732C5" w:rsidP="003B7399">
            <w:pPr>
              <w:spacing w:line="240" w:lineRule="auto"/>
              <w:ind w:firstLine="0"/>
              <w:rPr>
                <w:rFonts w:cs="Times New Roman"/>
                <w:sz w:val="20"/>
                <w:szCs w:val="20"/>
              </w:rPr>
              <w:pPrChange w:id="1757" w:author="Maria Myslina" w:date="2019-06-04T15:13:00Z">
                <w:pPr>
                  <w:spacing w:line="276" w:lineRule="auto"/>
                  <w:ind w:firstLine="0"/>
                </w:pPr>
              </w:pPrChange>
            </w:pPr>
            <w:r w:rsidRPr="003B7399">
              <w:rPr>
                <w:rFonts w:cs="Times New Roman"/>
                <w:sz w:val="20"/>
                <w:szCs w:val="20"/>
              </w:rPr>
              <w:t>2.7</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5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BAA9DA0" w14:textId="77777777" w:rsidR="00D74124" w:rsidRPr="003B7399" w:rsidRDefault="001732C5" w:rsidP="003B7399">
            <w:pPr>
              <w:spacing w:line="240" w:lineRule="auto"/>
              <w:ind w:firstLine="0"/>
              <w:rPr>
                <w:rFonts w:cs="Times New Roman"/>
                <w:sz w:val="20"/>
                <w:szCs w:val="20"/>
              </w:rPr>
              <w:pPrChange w:id="175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6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B6DF5EB" w14:textId="77777777" w:rsidR="00D74124" w:rsidRPr="003B7399" w:rsidRDefault="001732C5" w:rsidP="003B7399">
            <w:pPr>
              <w:spacing w:line="240" w:lineRule="auto"/>
              <w:ind w:firstLine="0"/>
              <w:rPr>
                <w:rFonts w:cs="Times New Roman"/>
                <w:sz w:val="20"/>
                <w:szCs w:val="20"/>
              </w:rPr>
              <w:pPrChange w:id="1761" w:author="Maria Myslina" w:date="2019-06-04T15:13:00Z">
                <w:pPr>
                  <w:spacing w:line="276" w:lineRule="auto"/>
                  <w:ind w:firstLine="0"/>
                </w:pPr>
              </w:pPrChange>
            </w:pPr>
            <w:r w:rsidRPr="003B7399">
              <w:rPr>
                <w:rFonts w:cs="Times New Roman"/>
                <w:sz w:val="20"/>
                <w:szCs w:val="20"/>
              </w:rPr>
              <w:t>4.57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6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47FF657" w14:textId="77777777" w:rsidR="00D74124" w:rsidRPr="003B7399" w:rsidRDefault="001732C5" w:rsidP="003B7399">
            <w:pPr>
              <w:spacing w:line="240" w:lineRule="auto"/>
              <w:ind w:firstLine="0"/>
              <w:rPr>
                <w:rFonts w:cs="Times New Roman"/>
                <w:sz w:val="20"/>
                <w:szCs w:val="20"/>
              </w:rPr>
              <w:pPrChange w:id="1763" w:author="Maria Myslina" w:date="2019-06-04T15:13:00Z">
                <w:pPr>
                  <w:spacing w:line="276" w:lineRule="auto"/>
                  <w:ind w:firstLine="0"/>
                </w:pPr>
              </w:pPrChange>
            </w:pPr>
            <w:r w:rsidRPr="003B7399">
              <w:rPr>
                <w:rFonts w:cs="Times New Roman"/>
                <w:sz w:val="20"/>
                <w:szCs w:val="20"/>
              </w:rPr>
              <w:t>4.6</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76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0C1A2367" w14:textId="77777777" w:rsidR="00D74124" w:rsidRPr="003B7399" w:rsidRDefault="001732C5" w:rsidP="003B7399">
            <w:pPr>
              <w:spacing w:line="240" w:lineRule="auto"/>
              <w:ind w:firstLine="0"/>
              <w:rPr>
                <w:rFonts w:cs="Times New Roman"/>
                <w:sz w:val="20"/>
                <w:szCs w:val="20"/>
              </w:rPr>
              <w:pPrChange w:id="1765" w:author="Maria Myslina" w:date="2019-06-04T15:13:00Z">
                <w:pPr>
                  <w:spacing w:line="276" w:lineRule="auto"/>
                  <w:ind w:firstLine="0"/>
                </w:pPr>
              </w:pPrChange>
            </w:pPr>
            <w:r w:rsidRPr="003B7399">
              <w:rPr>
                <w:rFonts w:cs="Times New Roman"/>
                <w:sz w:val="20"/>
                <w:szCs w:val="20"/>
              </w:rPr>
              <w:t>0.51</w:t>
            </w:r>
          </w:p>
        </w:tc>
      </w:tr>
      <w:tr w:rsidR="00D74124" w:rsidRPr="003B7399" w14:paraId="49E6AEB3" w14:textId="77777777" w:rsidTr="003B7399">
        <w:trPr>
          <w:trHeight w:val="284"/>
          <w:trPrChange w:id="176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76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A853B3B" w14:textId="77777777" w:rsidR="00D74124" w:rsidRPr="003B7399" w:rsidRDefault="001732C5" w:rsidP="003B7399">
            <w:pPr>
              <w:spacing w:line="240" w:lineRule="auto"/>
              <w:ind w:firstLine="0"/>
              <w:rPr>
                <w:rFonts w:cs="Times New Roman"/>
                <w:sz w:val="20"/>
                <w:szCs w:val="20"/>
              </w:rPr>
              <w:pPrChange w:id="1768" w:author="Maria Myslina" w:date="2019-06-04T15:13:00Z">
                <w:pPr>
                  <w:spacing w:line="276" w:lineRule="auto"/>
                  <w:ind w:firstLine="0"/>
                </w:pPr>
              </w:pPrChange>
            </w:pPr>
            <w:r w:rsidRPr="003B7399">
              <w:rPr>
                <w:rFonts w:cs="Times New Roman"/>
                <w:sz w:val="20"/>
                <w:szCs w:val="20"/>
              </w:rPr>
              <w:t>38.0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6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43DF185" w14:textId="77777777" w:rsidR="00D74124" w:rsidRPr="003B7399" w:rsidRDefault="001732C5" w:rsidP="003B7399">
            <w:pPr>
              <w:spacing w:line="240" w:lineRule="auto"/>
              <w:ind w:firstLine="0"/>
              <w:rPr>
                <w:rFonts w:cs="Times New Roman"/>
                <w:sz w:val="20"/>
                <w:szCs w:val="20"/>
              </w:rPr>
              <w:pPrChange w:id="1770" w:author="Maria Myslina" w:date="2019-06-04T15:13:00Z">
                <w:pPr>
                  <w:spacing w:line="276" w:lineRule="auto"/>
                  <w:ind w:firstLine="0"/>
                </w:pPr>
              </w:pPrChange>
            </w:pPr>
            <w:r w:rsidRPr="003B7399">
              <w:rPr>
                <w:rFonts w:cs="Times New Roman"/>
                <w:sz w:val="20"/>
                <w:szCs w:val="20"/>
              </w:rPr>
              <w:t>39.0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77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7673FCD" w14:textId="77777777" w:rsidR="00D74124" w:rsidRPr="003B7399" w:rsidRDefault="001732C5" w:rsidP="003B7399">
            <w:pPr>
              <w:spacing w:line="240" w:lineRule="auto"/>
              <w:ind w:firstLine="0"/>
              <w:rPr>
                <w:rFonts w:cs="Times New Roman"/>
                <w:sz w:val="20"/>
                <w:szCs w:val="20"/>
              </w:rPr>
              <w:pPrChange w:id="1772" w:author="Maria Myslina" w:date="2019-06-04T15:13:00Z">
                <w:pPr>
                  <w:spacing w:line="276" w:lineRule="auto"/>
                  <w:ind w:firstLine="0"/>
                </w:pPr>
              </w:pPrChange>
            </w:pPr>
            <w:r w:rsidRPr="003B7399">
              <w:rPr>
                <w:rFonts w:cs="Times New Roman"/>
                <w:sz w:val="20"/>
                <w:szCs w:val="20"/>
              </w:rPr>
              <w:t>2.63</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7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F07760F" w14:textId="77777777" w:rsidR="00D74124" w:rsidRPr="003B7399" w:rsidRDefault="001732C5" w:rsidP="003B7399">
            <w:pPr>
              <w:spacing w:line="240" w:lineRule="auto"/>
              <w:ind w:firstLine="0"/>
              <w:rPr>
                <w:rFonts w:cs="Times New Roman"/>
                <w:sz w:val="20"/>
                <w:szCs w:val="20"/>
              </w:rPr>
              <w:pPrChange w:id="177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7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C490E71" w14:textId="77777777" w:rsidR="00D74124" w:rsidRPr="003B7399" w:rsidRDefault="001732C5" w:rsidP="003B7399">
            <w:pPr>
              <w:spacing w:line="240" w:lineRule="auto"/>
              <w:ind w:firstLine="0"/>
              <w:rPr>
                <w:rFonts w:cs="Times New Roman"/>
                <w:sz w:val="20"/>
                <w:szCs w:val="20"/>
              </w:rPr>
              <w:pPrChange w:id="1776" w:author="Maria Myslina" w:date="2019-06-04T15:13:00Z">
                <w:pPr>
                  <w:spacing w:line="276" w:lineRule="auto"/>
                  <w:ind w:firstLine="0"/>
                </w:pPr>
              </w:pPrChange>
            </w:pPr>
            <w:r w:rsidRPr="003B7399">
              <w:rPr>
                <w:rFonts w:cs="Times New Roman"/>
                <w:sz w:val="20"/>
                <w:szCs w:val="20"/>
              </w:rPr>
              <w:t>4.51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77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9BBDB97" w14:textId="77777777" w:rsidR="00D74124" w:rsidRPr="003B7399" w:rsidRDefault="001732C5" w:rsidP="003B7399">
            <w:pPr>
              <w:spacing w:line="240" w:lineRule="auto"/>
              <w:ind w:firstLine="0"/>
              <w:rPr>
                <w:rFonts w:cs="Times New Roman"/>
                <w:sz w:val="20"/>
                <w:szCs w:val="20"/>
              </w:rPr>
              <w:pPrChange w:id="1778" w:author="Maria Myslina" w:date="2019-06-04T15:13:00Z">
                <w:pPr>
                  <w:spacing w:line="276" w:lineRule="auto"/>
                  <w:ind w:firstLine="0"/>
                </w:pPr>
              </w:pPrChange>
            </w:pPr>
            <w:r w:rsidRPr="003B7399">
              <w:rPr>
                <w:rFonts w:cs="Times New Roman"/>
                <w:sz w:val="20"/>
                <w:szCs w:val="20"/>
              </w:rPr>
              <w:t>4.53</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77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6E42831" w14:textId="77777777" w:rsidR="00D74124" w:rsidRPr="003B7399" w:rsidRDefault="001732C5" w:rsidP="003B7399">
            <w:pPr>
              <w:spacing w:line="240" w:lineRule="auto"/>
              <w:ind w:firstLine="0"/>
              <w:rPr>
                <w:rFonts w:cs="Times New Roman"/>
                <w:sz w:val="20"/>
                <w:szCs w:val="20"/>
              </w:rPr>
              <w:pPrChange w:id="1780" w:author="Maria Myslina" w:date="2019-06-04T15:13:00Z">
                <w:pPr>
                  <w:spacing w:line="276" w:lineRule="auto"/>
                  <w:ind w:firstLine="0"/>
                </w:pPr>
              </w:pPrChange>
            </w:pPr>
            <w:r w:rsidRPr="003B7399">
              <w:rPr>
                <w:rFonts w:cs="Times New Roman"/>
                <w:sz w:val="20"/>
                <w:szCs w:val="20"/>
              </w:rPr>
              <w:t>0.5</w:t>
            </w:r>
          </w:p>
        </w:tc>
      </w:tr>
      <w:tr w:rsidR="00D74124" w:rsidRPr="003B7399" w14:paraId="15D0D616" w14:textId="77777777" w:rsidTr="003B7399">
        <w:trPr>
          <w:trHeight w:val="284"/>
          <w:trPrChange w:id="178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78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31C8ED22" w14:textId="77777777" w:rsidR="00D74124" w:rsidRPr="003B7399" w:rsidRDefault="001732C5" w:rsidP="003B7399">
            <w:pPr>
              <w:spacing w:line="240" w:lineRule="auto"/>
              <w:ind w:firstLine="0"/>
              <w:rPr>
                <w:rFonts w:cs="Times New Roman"/>
                <w:sz w:val="20"/>
                <w:szCs w:val="20"/>
              </w:rPr>
              <w:pPrChange w:id="1783" w:author="Maria Myslina" w:date="2019-06-04T15:13:00Z">
                <w:pPr>
                  <w:spacing w:line="276" w:lineRule="auto"/>
                  <w:ind w:firstLine="0"/>
                </w:pPr>
              </w:pPrChange>
            </w:pPr>
            <w:r w:rsidRPr="003B7399">
              <w:rPr>
                <w:rFonts w:cs="Times New Roman"/>
                <w:sz w:val="20"/>
                <w:szCs w:val="20"/>
              </w:rPr>
              <w:t>39.0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8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43DFE9B" w14:textId="77777777" w:rsidR="00D74124" w:rsidRPr="003B7399" w:rsidRDefault="001732C5" w:rsidP="003B7399">
            <w:pPr>
              <w:spacing w:line="240" w:lineRule="auto"/>
              <w:ind w:firstLine="0"/>
              <w:rPr>
                <w:rFonts w:cs="Times New Roman"/>
                <w:sz w:val="20"/>
                <w:szCs w:val="20"/>
              </w:rPr>
              <w:pPrChange w:id="1785" w:author="Maria Myslina" w:date="2019-06-04T15:13:00Z">
                <w:pPr>
                  <w:spacing w:line="276" w:lineRule="auto"/>
                  <w:ind w:firstLine="0"/>
                </w:pPr>
              </w:pPrChange>
            </w:pPr>
            <w:r w:rsidRPr="003B7399">
              <w:rPr>
                <w:rFonts w:cs="Times New Roman"/>
                <w:sz w:val="20"/>
                <w:szCs w:val="20"/>
              </w:rPr>
              <w:t>40.0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78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95D3E33" w14:textId="77777777" w:rsidR="00D74124" w:rsidRPr="003B7399" w:rsidRDefault="001732C5" w:rsidP="003B7399">
            <w:pPr>
              <w:spacing w:line="240" w:lineRule="auto"/>
              <w:ind w:firstLine="0"/>
              <w:rPr>
                <w:rFonts w:cs="Times New Roman"/>
                <w:sz w:val="20"/>
                <w:szCs w:val="20"/>
              </w:rPr>
              <w:pPrChange w:id="1787" w:author="Maria Myslina" w:date="2019-06-04T15:13:00Z">
                <w:pPr>
                  <w:spacing w:line="276" w:lineRule="auto"/>
                  <w:ind w:firstLine="0"/>
                </w:pPr>
              </w:pPrChange>
            </w:pPr>
            <w:r w:rsidRPr="003B7399">
              <w:rPr>
                <w:rFonts w:cs="Times New Roman"/>
                <w:sz w:val="20"/>
                <w:szCs w:val="20"/>
              </w:rPr>
              <w:t>2.56</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78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92805B6" w14:textId="77777777" w:rsidR="00D74124" w:rsidRPr="003B7399" w:rsidRDefault="001732C5" w:rsidP="003B7399">
            <w:pPr>
              <w:spacing w:line="240" w:lineRule="auto"/>
              <w:ind w:firstLine="0"/>
              <w:rPr>
                <w:rFonts w:cs="Times New Roman"/>
                <w:sz w:val="20"/>
                <w:szCs w:val="20"/>
              </w:rPr>
              <w:pPrChange w:id="178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9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F70197E" w14:textId="77777777" w:rsidR="00D74124" w:rsidRPr="003B7399" w:rsidRDefault="001732C5" w:rsidP="003B7399">
            <w:pPr>
              <w:spacing w:line="240" w:lineRule="auto"/>
              <w:ind w:firstLine="0"/>
              <w:rPr>
                <w:rFonts w:cs="Times New Roman"/>
                <w:sz w:val="20"/>
                <w:szCs w:val="20"/>
              </w:rPr>
              <w:pPrChange w:id="1791" w:author="Maria Myslina" w:date="2019-06-04T15:13:00Z">
                <w:pPr>
                  <w:spacing w:line="276" w:lineRule="auto"/>
                  <w:ind w:firstLine="0"/>
                </w:pPr>
              </w:pPrChange>
            </w:pPr>
            <w:r w:rsidRPr="003B7399">
              <w:rPr>
                <w:rFonts w:cs="Times New Roman"/>
                <w:sz w:val="20"/>
                <w:szCs w:val="20"/>
              </w:rPr>
              <w:t>4.61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79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A8ED2B6" w14:textId="77777777" w:rsidR="00D74124" w:rsidRPr="003B7399" w:rsidRDefault="001732C5" w:rsidP="003B7399">
            <w:pPr>
              <w:spacing w:line="240" w:lineRule="auto"/>
              <w:ind w:firstLine="0"/>
              <w:rPr>
                <w:rFonts w:cs="Times New Roman"/>
                <w:sz w:val="20"/>
                <w:szCs w:val="20"/>
              </w:rPr>
              <w:pPrChange w:id="1793" w:author="Maria Myslina" w:date="2019-06-04T15:13:00Z">
                <w:pPr>
                  <w:spacing w:line="276" w:lineRule="auto"/>
                  <w:ind w:firstLine="0"/>
                </w:pPr>
              </w:pPrChange>
            </w:pPr>
            <w:r w:rsidRPr="003B7399">
              <w:rPr>
                <w:rFonts w:cs="Times New Roman"/>
                <w:sz w:val="20"/>
                <w:szCs w:val="20"/>
              </w:rPr>
              <w:t>4.63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79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4366516" w14:textId="77777777" w:rsidR="00D74124" w:rsidRPr="003B7399" w:rsidRDefault="001732C5" w:rsidP="003B7399">
            <w:pPr>
              <w:spacing w:line="240" w:lineRule="auto"/>
              <w:ind w:firstLine="0"/>
              <w:rPr>
                <w:rFonts w:cs="Times New Roman"/>
                <w:sz w:val="20"/>
                <w:szCs w:val="20"/>
              </w:rPr>
              <w:pPrChange w:id="1795" w:author="Maria Myslina" w:date="2019-06-04T15:13:00Z">
                <w:pPr>
                  <w:spacing w:line="276" w:lineRule="auto"/>
                  <w:ind w:firstLine="0"/>
                </w:pPr>
              </w:pPrChange>
            </w:pPr>
            <w:r w:rsidRPr="003B7399">
              <w:rPr>
                <w:rFonts w:cs="Times New Roman"/>
                <w:sz w:val="20"/>
                <w:szCs w:val="20"/>
              </w:rPr>
              <w:t>0.48</w:t>
            </w:r>
          </w:p>
        </w:tc>
      </w:tr>
      <w:tr w:rsidR="00D74124" w:rsidRPr="003B7399" w14:paraId="63119E67" w14:textId="77777777" w:rsidTr="003B7399">
        <w:trPr>
          <w:trHeight w:val="284"/>
          <w:trPrChange w:id="179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79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7B1BC59" w14:textId="77777777" w:rsidR="00D74124" w:rsidRPr="003B7399" w:rsidRDefault="001732C5" w:rsidP="003B7399">
            <w:pPr>
              <w:spacing w:line="240" w:lineRule="auto"/>
              <w:ind w:firstLine="0"/>
              <w:rPr>
                <w:rFonts w:cs="Times New Roman"/>
                <w:sz w:val="20"/>
                <w:szCs w:val="20"/>
              </w:rPr>
              <w:pPrChange w:id="1798" w:author="Maria Myslina" w:date="2019-06-04T15:13:00Z">
                <w:pPr>
                  <w:spacing w:line="276" w:lineRule="auto"/>
                  <w:ind w:firstLine="0"/>
                </w:pPr>
              </w:pPrChange>
            </w:pPr>
            <w:r w:rsidRPr="003B7399">
              <w:rPr>
                <w:rFonts w:cs="Times New Roman"/>
                <w:sz w:val="20"/>
                <w:szCs w:val="20"/>
              </w:rPr>
              <w:t>40.0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79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935835" w14:textId="77777777" w:rsidR="00D74124" w:rsidRPr="003B7399" w:rsidRDefault="001732C5" w:rsidP="003B7399">
            <w:pPr>
              <w:spacing w:line="240" w:lineRule="auto"/>
              <w:ind w:firstLine="0"/>
              <w:rPr>
                <w:rFonts w:cs="Times New Roman"/>
                <w:sz w:val="20"/>
                <w:szCs w:val="20"/>
              </w:rPr>
              <w:pPrChange w:id="1800" w:author="Maria Myslina" w:date="2019-06-04T15:13:00Z">
                <w:pPr>
                  <w:spacing w:line="276" w:lineRule="auto"/>
                  <w:ind w:firstLine="0"/>
                </w:pPr>
              </w:pPrChange>
            </w:pPr>
            <w:r w:rsidRPr="003B7399">
              <w:rPr>
                <w:rFonts w:cs="Times New Roman"/>
                <w:sz w:val="20"/>
                <w:szCs w:val="20"/>
              </w:rPr>
              <w:t>41.0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80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7ABB3BB" w14:textId="77777777" w:rsidR="00D74124" w:rsidRPr="003B7399" w:rsidRDefault="001732C5" w:rsidP="003B7399">
            <w:pPr>
              <w:spacing w:line="240" w:lineRule="auto"/>
              <w:ind w:firstLine="0"/>
              <w:rPr>
                <w:rFonts w:cs="Times New Roman"/>
                <w:sz w:val="20"/>
                <w:szCs w:val="20"/>
              </w:rPr>
              <w:pPrChange w:id="1802" w:author="Maria Myslina" w:date="2019-06-04T15:13:00Z">
                <w:pPr>
                  <w:spacing w:line="276" w:lineRule="auto"/>
                  <w:ind w:firstLine="0"/>
                </w:pPr>
              </w:pPrChange>
            </w:pPr>
            <w:r w:rsidRPr="003B7399">
              <w:rPr>
                <w:rFonts w:cs="Times New Roman"/>
                <w:sz w:val="20"/>
                <w:szCs w:val="20"/>
              </w:rPr>
              <w:t>2.5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0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11AFBE6" w14:textId="77777777" w:rsidR="00D74124" w:rsidRPr="003B7399" w:rsidRDefault="001732C5" w:rsidP="003B7399">
            <w:pPr>
              <w:spacing w:line="240" w:lineRule="auto"/>
              <w:ind w:firstLine="0"/>
              <w:rPr>
                <w:rFonts w:cs="Times New Roman"/>
                <w:sz w:val="20"/>
                <w:szCs w:val="20"/>
              </w:rPr>
              <w:pPrChange w:id="180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0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33EA722" w14:textId="77777777" w:rsidR="00D74124" w:rsidRPr="003B7399" w:rsidRDefault="001732C5" w:rsidP="003B7399">
            <w:pPr>
              <w:spacing w:line="240" w:lineRule="auto"/>
              <w:ind w:firstLine="0"/>
              <w:rPr>
                <w:rFonts w:cs="Times New Roman"/>
                <w:sz w:val="20"/>
                <w:szCs w:val="20"/>
              </w:rPr>
              <w:pPrChange w:id="1806" w:author="Maria Myslina" w:date="2019-06-04T15:13:00Z">
                <w:pPr>
                  <w:spacing w:line="276" w:lineRule="auto"/>
                  <w:ind w:firstLine="0"/>
                </w:pPr>
              </w:pPrChange>
            </w:pPr>
            <w:r w:rsidRPr="003B7399">
              <w:rPr>
                <w:rFonts w:cs="Times New Roman"/>
                <w:sz w:val="20"/>
                <w:szCs w:val="20"/>
              </w:rPr>
              <w:t>4.52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0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59E9181" w14:textId="77777777" w:rsidR="00D74124" w:rsidRPr="003B7399" w:rsidRDefault="001732C5" w:rsidP="003B7399">
            <w:pPr>
              <w:spacing w:line="240" w:lineRule="auto"/>
              <w:ind w:firstLine="0"/>
              <w:rPr>
                <w:rFonts w:cs="Times New Roman"/>
                <w:sz w:val="20"/>
                <w:szCs w:val="20"/>
              </w:rPr>
              <w:pPrChange w:id="1808" w:author="Maria Myslina" w:date="2019-06-04T15:13:00Z">
                <w:pPr>
                  <w:spacing w:line="276" w:lineRule="auto"/>
                  <w:ind w:firstLine="0"/>
                </w:pPr>
              </w:pPrChange>
            </w:pPr>
            <w:r w:rsidRPr="003B7399">
              <w:rPr>
                <w:rFonts w:cs="Times New Roman"/>
                <w:sz w:val="20"/>
                <w:szCs w:val="20"/>
              </w:rPr>
              <w:t>4.54</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80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F40C6A6" w14:textId="77777777" w:rsidR="00D74124" w:rsidRPr="003B7399" w:rsidRDefault="001732C5" w:rsidP="003B7399">
            <w:pPr>
              <w:spacing w:line="240" w:lineRule="auto"/>
              <w:ind w:firstLine="0"/>
              <w:rPr>
                <w:rFonts w:cs="Times New Roman"/>
                <w:sz w:val="20"/>
                <w:szCs w:val="20"/>
              </w:rPr>
              <w:pPrChange w:id="1810" w:author="Maria Myslina" w:date="2019-06-04T15:13:00Z">
                <w:pPr>
                  <w:spacing w:line="276" w:lineRule="auto"/>
                  <w:ind w:firstLine="0"/>
                </w:pPr>
              </w:pPrChange>
            </w:pPr>
            <w:r w:rsidRPr="003B7399">
              <w:rPr>
                <w:rFonts w:cs="Times New Roman"/>
                <w:sz w:val="20"/>
                <w:szCs w:val="20"/>
              </w:rPr>
              <w:t>0.48</w:t>
            </w:r>
          </w:p>
        </w:tc>
      </w:tr>
      <w:tr w:rsidR="00D74124" w:rsidRPr="003B7399" w14:paraId="32B7E9D9" w14:textId="77777777" w:rsidTr="003B7399">
        <w:trPr>
          <w:trHeight w:val="284"/>
          <w:trPrChange w:id="181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81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35F6B5ED" w14:textId="77777777" w:rsidR="00D74124" w:rsidRPr="003B7399" w:rsidRDefault="001732C5" w:rsidP="003B7399">
            <w:pPr>
              <w:spacing w:line="240" w:lineRule="auto"/>
              <w:ind w:firstLine="0"/>
              <w:rPr>
                <w:rFonts w:cs="Times New Roman"/>
                <w:sz w:val="20"/>
                <w:szCs w:val="20"/>
              </w:rPr>
              <w:pPrChange w:id="1813" w:author="Maria Myslina" w:date="2019-06-04T15:13:00Z">
                <w:pPr>
                  <w:spacing w:line="276" w:lineRule="auto"/>
                  <w:ind w:firstLine="0"/>
                </w:pPr>
              </w:pPrChange>
            </w:pPr>
            <w:r w:rsidRPr="003B7399">
              <w:rPr>
                <w:rFonts w:cs="Times New Roman"/>
                <w:sz w:val="20"/>
                <w:szCs w:val="20"/>
              </w:rPr>
              <w:t>41.0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1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4AE1D23" w14:textId="77777777" w:rsidR="00D74124" w:rsidRPr="003B7399" w:rsidRDefault="001732C5" w:rsidP="003B7399">
            <w:pPr>
              <w:spacing w:line="240" w:lineRule="auto"/>
              <w:ind w:firstLine="0"/>
              <w:rPr>
                <w:rFonts w:cs="Times New Roman"/>
                <w:sz w:val="20"/>
                <w:szCs w:val="20"/>
              </w:rPr>
              <w:pPrChange w:id="1815" w:author="Maria Myslina" w:date="2019-06-04T15:13:00Z">
                <w:pPr>
                  <w:spacing w:line="276" w:lineRule="auto"/>
                  <w:ind w:firstLine="0"/>
                </w:pPr>
              </w:pPrChange>
            </w:pPr>
            <w:r w:rsidRPr="003B7399">
              <w:rPr>
                <w:rFonts w:cs="Times New Roman"/>
                <w:sz w:val="20"/>
                <w:szCs w:val="20"/>
              </w:rPr>
              <w:t>42.0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81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36A0B1F7" w14:textId="77777777" w:rsidR="00D74124" w:rsidRPr="003B7399" w:rsidRDefault="001732C5" w:rsidP="003B7399">
            <w:pPr>
              <w:spacing w:line="240" w:lineRule="auto"/>
              <w:ind w:firstLine="0"/>
              <w:rPr>
                <w:rFonts w:cs="Times New Roman"/>
                <w:sz w:val="20"/>
                <w:szCs w:val="20"/>
              </w:rPr>
              <w:pPrChange w:id="1817" w:author="Maria Myslina" w:date="2019-06-04T15:13:00Z">
                <w:pPr>
                  <w:spacing w:line="276" w:lineRule="auto"/>
                  <w:ind w:firstLine="0"/>
                </w:pPr>
              </w:pPrChange>
            </w:pPr>
            <w:r w:rsidRPr="003B7399">
              <w:rPr>
                <w:rFonts w:cs="Times New Roman"/>
                <w:sz w:val="20"/>
                <w:szCs w:val="20"/>
              </w:rPr>
              <w:t>2.44</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1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DD819EF" w14:textId="77777777" w:rsidR="00D74124" w:rsidRPr="003B7399" w:rsidRDefault="001732C5" w:rsidP="003B7399">
            <w:pPr>
              <w:spacing w:line="240" w:lineRule="auto"/>
              <w:ind w:firstLine="0"/>
              <w:rPr>
                <w:rFonts w:cs="Times New Roman"/>
                <w:sz w:val="20"/>
                <w:szCs w:val="20"/>
              </w:rPr>
              <w:pPrChange w:id="181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2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667D16B" w14:textId="77777777" w:rsidR="00D74124" w:rsidRPr="003B7399" w:rsidRDefault="001732C5" w:rsidP="003B7399">
            <w:pPr>
              <w:spacing w:line="240" w:lineRule="auto"/>
              <w:ind w:firstLine="0"/>
              <w:rPr>
                <w:rFonts w:cs="Times New Roman"/>
                <w:sz w:val="20"/>
                <w:szCs w:val="20"/>
              </w:rPr>
              <w:pPrChange w:id="1821" w:author="Maria Myslina" w:date="2019-06-04T15:13:00Z">
                <w:pPr>
                  <w:spacing w:line="276" w:lineRule="auto"/>
                  <w:ind w:firstLine="0"/>
                </w:pPr>
              </w:pPrChange>
            </w:pPr>
            <w:r w:rsidRPr="003B7399">
              <w:rPr>
                <w:rFonts w:cs="Times New Roman"/>
                <w:sz w:val="20"/>
                <w:szCs w:val="20"/>
              </w:rPr>
              <w:t>4.33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2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7D9EFC8" w14:textId="77777777" w:rsidR="00D74124" w:rsidRPr="003B7399" w:rsidRDefault="001732C5" w:rsidP="003B7399">
            <w:pPr>
              <w:spacing w:line="240" w:lineRule="auto"/>
              <w:ind w:firstLine="0"/>
              <w:rPr>
                <w:rFonts w:cs="Times New Roman"/>
                <w:sz w:val="20"/>
                <w:szCs w:val="20"/>
              </w:rPr>
              <w:pPrChange w:id="1823" w:author="Maria Myslina" w:date="2019-06-04T15:13:00Z">
                <w:pPr>
                  <w:spacing w:line="276" w:lineRule="auto"/>
                  <w:ind w:firstLine="0"/>
                </w:pPr>
              </w:pPrChange>
            </w:pPr>
            <w:r w:rsidRPr="003B7399">
              <w:rPr>
                <w:rFonts w:cs="Times New Roman"/>
                <w:sz w:val="20"/>
                <w:szCs w:val="20"/>
              </w:rPr>
              <w:t>4.35</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82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ED09383" w14:textId="77777777" w:rsidR="00D74124" w:rsidRPr="003B7399" w:rsidRDefault="001732C5" w:rsidP="003B7399">
            <w:pPr>
              <w:spacing w:line="240" w:lineRule="auto"/>
              <w:ind w:firstLine="0"/>
              <w:rPr>
                <w:rFonts w:cs="Times New Roman"/>
                <w:sz w:val="20"/>
                <w:szCs w:val="20"/>
              </w:rPr>
              <w:pPrChange w:id="1825" w:author="Maria Myslina" w:date="2019-06-04T15:13:00Z">
                <w:pPr>
                  <w:spacing w:line="276" w:lineRule="auto"/>
                  <w:ind w:firstLine="0"/>
                </w:pPr>
              </w:pPrChange>
            </w:pPr>
            <w:r w:rsidRPr="003B7399">
              <w:rPr>
                <w:rFonts w:cs="Times New Roman"/>
                <w:sz w:val="20"/>
                <w:szCs w:val="20"/>
              </w:rPr>
              <w:t>0.48</w:t>
            </w:r>
          </w:p>
        </w:tc>
      </w:tr>
      <w:tr w:rsidR="00D74124" w:rsidRPr="003B7399" w14:paraId="70E7D9A9" w14:textId="77777777" w:rsidTr="003B7399">
        <w:trPr>
          <w:trHeight w:val="284"/>
          <w:trPrChange w:id="182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82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492FAD4" w14:textId="77777777" w:rsidR="00D74124" w:rsidRPr="003B7399" w:rsidRDefault="001732C5" w:rsidP="003B7399">
            <w:pPr>
              <w:spacing w:line="240" w:lineRule="auto"/>
              <w:ind w:firstLine="0"/>
              <w:rPr>
                <w:rFonts w:cs="Times New Roman"/>
                <w:sz w:val="20"/>
                <w:szCs w:val="20"/>
              </w:rPr>
              <w:pPrChange w:id="1828" w:author="Maria Myslina" w:date="2019-06-04T15:13:00Z">
                <w:pPr>
                  <w:spacing w:line="276" w:lineRule="auto"/>
                  <w:ind w:firstLine="0"/>
                </w:pPr>
              </w:pPrChange>
            </w:pPr>
            <w:r w:rsidRPr="003B7399">
              <w:rPr>
                <w:rFonts w:cs="Times New Roman"/>
                <w:sz w:val="20"/>
                <w:szCs w:val="20"/>
              </w:rPr>
              <w:t>42.0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2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5AD7E6B" w14:textId="77777777" w:rsidR="00D74124" w:rsidRPr="003B7399" w:rsidRDefault="001732C5" w:rsidP="003B7399">
            <w:pPr>
              <w:spacing w:line="240" w:lineRule="auto"/>
              <w:ind w:firstLine="0"/>
              <w:rPr>
                <w:rFonts w:cs="Times New Roman"/>
                <w:sz w:val="20"/>
                <w:szCs w:val="20"/>
              </w:rPr>
              <w:pPrChange w:id="1830" w:author="Maria Myslina" w:date="2019-06-04T15:13:00Z">
                <w:pPr>
                  <w:spacing w:line="276" w:lineRule="auto"/>
                  <w:ind w:firstLine="0"/>
                </w:pPr>
              </w:pPrChange>
            </w:pPr>
            <w:r w:rsidRPr="003B7399">
              <w:rPr>
                <w:rFonts w:cs="Times New Roman"/>
                <w:sz w:val="20"/>
                <w:szCs w:val="20"/>
              </w:rPr>
              <w:t>43.0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83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BD79BD3" w14:textId="77777777" w:rsidR="00D74124" w:rsidRPr="003B7399" w:rsidRDefault="001732C5" w:rsidP="003B7399">
            <w:pPr>
              <w:spacing w:line="240" w:lineRule="auto"/>
              <w:ind w:firstLine="0"/>
              <w:rPr>
                <w:rFonts w:cs="Times New Roman"/>
                <w:sz w:val="20"/>
                <w:szCs w:val="20"/>
              </w:rPr>
              <w:pPrChange w:id="1832" w:author="Maria Myslina" w:date="2019-06-04T15:13:00Z">
                <w:pPr>
                  <w:spacing w:line="276" w:lineRule="auto"/>
                  <w:ind w:firstLine="0"/>
                </w:pPr>
              </w:pPrChange>
            </w:pPr>
            <w:r w:rsidRPr="003B7399">
              <w:rPr>
                <w:rFonts w:cs="Times New Roman"/>
                <w:sz w:val="20"/>
                <w:szCs w:val="20"/>
              </w:rPr>
              <w:t>2.38</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3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981B608" w14:textId="77777777" w:rsidR="00D74124" w:rsidRPr="003B7399" w:rsidRDefault="001732C5" w:rsidP="003B7399">
            <w:pPr>
              <w:spacing w:line="240" w:lineRule="auto"/>
              <w:ind w:firstLine="0"/>
              <w:rPr>
                <w:rFonts w:cs="Times New Roman"/>
                <w:sz w:val="20"/>
                <w:szCs w:val="20"/>
              </w:rPr>
              <w:pPrChange w:id="183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3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0313C94" w14:textId="77777777" w:rsidR="00D74124" w:rsidRPr="003B7399" w:rsidRDefault="001732C5" w:rsidP="003B7399">
            <w:pPr>
              <w:spacing w:line="240" w:lineRule="auto"/>
              <w:ind w:firstLine="0"/>
              <w:rPr>
                <w:rFonts w:cs="Times New Roman"/>
                <w:sz w:val="20"/>
                <w:szCs w:val="20"/>
              </w:rPr>
              <w:pPrChange w:id="1836" w:author="Maria Myslina" w:date="2019-06-04T15:13:00Z">
                <w:pPr>
                  <w:spacing w:line="276" w:lineRule="auto"/>
                  <w:ind w:firstLine="0"/>
                </w:pPr>
              </w:pPrChange>
            </w:pPr>
            <w:r w:rsidRPr="003B7399">
              <w:rPr>
                <w:rFonts w:cs="Times New Roman"/>
                <w:sz w:val="20"/>
                <w:szCs w:val="20"/>
              </w:rPr>
              <w:t>4.68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3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BEDD447" w14:textId="77777777" w:rsidR="00D74124" w:rsidRPr="003B7399" w:rsidRDefault="001732C5" w:rsidP="003B7399">
            <w:pPr>
              <w:spacing w:line="240" w:lineRule="auto"/>
              <w:ind w:firstLine="0"/>
              <w:rPr>
                <w:rFonts w:cs="Times New Roman"/>
                <w:sz w:val="20"/>
                <w:szCs w:val="20"/>
              </w:rPr>
              <w:pPrChange w:id="1838" w:author="Maria Myslina" w:date="2019-06-04T15:13:00Z">
                <w:pPr>
                  <w:spacing w:line="276" w:lineRule="auto"/>
                  <w:ind w:firstLine="0"/>
                </w:pPr>
              </w:pPrChange>
            </w:pPr>
            <w:r w:rsidRPr="003B7399">
              <w:rPr>
                <w:rFonts w:cs="Times New Roman"/>
                <w:sz w:val="20"/>
                <w:szCs w:val="20"/>
              </w:rPr>
              <w:t>4.7</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83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DF591D2" w14:textId="77777777" w:rsidR="00D74124" w:rsidRPr="003B7399" w:rsidRDefault="001732C5" w:rsidP="003B7399">
            <w:pPr>
              <w:spacing w:line="240" w:lineRule="auto"/>
              <w:ind w:firstLine="0"/>
              <w:rPr>
                <w:rFonts w:cs="Times New Roman"/>
                <w:sz w:val="20"/>
                <w:szCs w:val="20"/>
              </w:rPr>
              <w:pPrChange w:id="1840" w:author="Maria Myslina" w:date="2019-06-04T15:13:00Z">
                <w:pPr>
                  <w:spacing w:line="276" w:lineRule="auto"/>
                  <w:ind w:firstLine="0"/>
                </w:pPr>
              </w:pPrChange>
            </w:pPr>
            <w:r w:rsidRPr="003B7399">
              <w:rPr>
                <w:rFonts w:cs="Times New Roman"/>
                <w:sz w:val="20"/>
                <w:szCs w:val="20"/>
              </w:rPr>
              <w:t>0.44</w:t>
            </w:r>
          </w:p>
        </w:tc>
      </w:tr>
      <w:tr w:rsidR="00D74124" w:rsidRPr="003B7399" w14:paraId="4167BD93" w14:textId="77777777" w:rsidTr="003B7399">
        <w:trPr>
          <w:trHeight w:val="284"/>
          <w:trPrChange w:id="184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84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9962754" w14:textId="77777777" w:rsidR="00D74124" w:rsidRPr="003B7399" w:rsidRDefault="001732C5" w:rsidP="003B7399">
            <w:pPr>
              <w:spacing w:line="240" w:lineRule="auto"/>
              <w:ind w:firstLine="0"/>
              <w:rPr>
                <w:rFonts w:cs="Times New Roman"/>
                <w:sz w:val="20"/>
                <w:szCs w:val="20"/>
              </w:rPr>
              <w:pPrChange w:id="1843" w:author="Maria Myslina" w:date="2019-06-04T15:13:00Z">
                <w:pPr>
                  <w:spacing w:line="276" w:lineRule="auto"/>
                  <w:ind w:firstLine="0"/>
                </w:pPr>
              </w:pPrChange>
            </w:pPr>
            <w:r w:rsidRPr="003B7399">
              <w:rPr>
                <w:rFonts w:cs="Times New Roman"/>
                <w:sz w:val="20"/>
                <w:szCs w:val="20"/>
              </w:rPr>
              <w:t>43.0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4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06F699A" w14:textId="77777777" w:rsidR="00D74124" w:rsidRPr="003B7399" w:rsidRDefault="001732C5" w:rsidP="003B7399">
            <w:pPr>
              <w:spacing w:line="240" w:lineRule="auto"/>
              <w:ind w:firstLine="0"/>
              <w:rPr>
                <w:rFonts w:cs="Times New Roman"/>
                <w:sz w:val="20"/>
                <w:szCs w:val="20"/>
              </w:rPr>
              <w:pPrChange w:id="1845" w:author="Maria Myslina" w:date="2019-06-04T15:13:00Z">
                <w:pPr>
                  <w:spacing w:line="276" w:lineRule="auto"/>
                  <w:ind w:firstLine="0"/>
                </w:pPr>
              </w:pPrChange>
            </w:pPr>
            <w:r w:rsidRPr="003B7399">
              <w:rPr>
                <w:rFonts w:cs="Times New Roman"/>
                <w:sz w:val="20"/>
                <w:szCs w:val="20"/>
              </w:rPr>
              <w:t>44.0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84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2D33199B" w14:textId="77777777" w:rsidR="00D74124" w:rsidRPr="003B7399" w:rsidRDefault="001732C5" w:rsidP="003B7399">
            <w:pPr>
              <w:spacing w:line="240" w:lineRule="auto"/>
              <w:ind w:firstLine="0"/>
              <w:rPr>
                <w:rFonts w:cs="Times New Roman"/>
                <w:sz w:val="20"/>
                <w:szCs w:val="20"/>
              </w:rPr>
              <w:pPrChange w:id="1847" w:author="Maria Myslina" w:date="2019-06-04T15:13:00Z">
                <w:pPr>
                  <w:spacing w:line="276" w:lineRule="auto"/>
                  <w:ind w:firstLine="0"/>
                </w:pPr>
              </w:pPrChange>
            </w:pPr>
            <w:r w:rsidRPr="003B7399">
              <w:rPr>
                <w:rFonts w:cs="Times New Roman"/>
                <w:sz w:val="20"/>
                <w:szCs w:val="20"/>
              </w:rPr>
              <w:t>2.33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4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C6A0EED" w14:textId="77777777" w:rsidR="00D74124" w:rsidRPr="003B7399" w:rsidRDefault="001732C5" w:rsidP="003B7399">
            <w:pPr>
              <w:spacing w:line="240" w:lineRule="auto"/>
              <w:ind w:firstLine="0"/>
              <w:rPr>
                <w:rFonts w:cs="Times New Roman"/>
                <w:sz w:val="20"/>
                <w:szCs w:val="20"/>
              </w:rPr>
              <w:pPrChange w:id="184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5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BCB55BE" w14:textId="77777777" w:rsidR="00D74124" w:rsidRPr="003B7399" w:rsidRDefault="001732C5" w:rsidP="003B7399">
            <w:pPr>
              <w:spacing w:line="240" w:lineRule="auto"/>
              <w:ind w:firstLine="0"/>
              <w:rPr>
                <w:rFonts w:cs="Times New Roman"/>
                <w:sz w:val="20"/>
                <w:szCs w:val="20"/>
              </w:rPr>
              <w:pPrChange w:id="1851" w:author="Maria Myslina" w:date="2019-06-04T15:13:00Z">
                <w:pPr>
                  <w:spacing w:line="276" w:lineRule="auto"/>
                  <w:ind w:firstLine="0"/>
                </w:pPr>
              </w:pPrChange>
            </w:pPr>
            <w:r w:rsidRPr="003B7399">
              <w:rPr>
                <w:rFonts w:cs="Times New Roman"/>
                <w:sz w:val="20"/>
                <w:szCs w:val="20"/>
              </w:rPr>
              <w:t>4.39</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5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2A523FB" w14:textId="77777777" w:rsidR="00D74124" w:rsidRPr="003B7399" w:rsidRDefault="001732C5" w:rsidP="003B7399">
            <w:pPr>
              <w:spacing w:line="240" w:lineRule="auto"/>
              <w:ind w:firstLine="0"/>
              <w:rPr>
                <w:rFonts w:cs="Times New Roman"/>
                <w:sz w:val="20"/>
                <w:szCs w:val="20"/>
              </w:rPr>
              <w:pPrChange w:id="1853" w:author="Maria Myslina" w:date="2019-06-04T15:13:00Z">
                <w:pPr>
                  <w:spacing w:line="276" w:lineRule="auto"/>
                  <w:ind w:firstLine="0"/>
                </w:pPr>
              </w:pPrChange>
            </w:pPr>
            <w:r w:rsidRPr="003B7399">
              <w:rPr>
                <w:rFonts w:cs="Times New Roman"/>
                <w:sz w:val="20"/>
                <w:szCs w:val="20"/>
              </w:rPr>
              <w:t>4.41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85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04621261" w14:textId="77777777" w:rsidR="00D74124" w:rsidRPr="003B7399" w:rsidRDefault="001732C5" w:rsidP="003B7399">
            <w:pPr>
              <w:spacing w:line="240" w:lineRule="auto"/>
              <w:ind w:firstLine="0"/>
              <w:rPr>
                <w:rFonts w:cs="Times New Roman"/>
                <w:sz w:val="20"/>
                <w:szCs w:val="20"/>
              </w:rPr>
              <w:pPrChange w:id="1855" w:author="Maria Myslina" w:date="2019-06-04T15:13:00Z">
                <w:pPr>
                  <w:spacing w:line="276" w:lineRule="auto"/>
                  <w:ind w:firstLine="0"/>
                </w:pPr>
              </w:pPrChange>
            </w:pPr>
            <w:r w:rsidRPr="003B7399">
              <w:rPr>
                <w:rFonts w:cs="Times New Roman"/>
                <w:sz w:val="20"/>
                <w:szCs w:val="20"/>
              </w:rPr>
              <w:t>0.46</w:t>
            </w:r>
          </w:p>
        </w:tc>
      </w:tr>
      <w:tr w:rsidR="00D74124" w:rsidRPr="003B7399" w14:paraId="33E55C46" w14:textId="77777777" w:rsidTr="003B7399">
        <w:trPr>
          <w:trHeight w:val="284"/>
          <w:trPrChange w:id="185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85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3E07BEE" w14:textId="77777777" w:rsidR="00D74124" w:rsidRPr="003B7399" w:rsidRDefault="001732C5" w:rsidP="003B7399">
            <w:pPr>
              <w:spacing w:line="240" w:lineRule="auto"/>
              <w:ind w:firstLine="0"/>
              <w:rPr>
                <w:rFonts w:cs="Times New Roman"/>
                <w:sz w:val="20"/>
                <w:szCs w:val="20"/>
              </w:rPr>
              <w:pPrChange w:id="1858" w:author="Maria Myslina" w:date="2019-06-04T15:13:00Z">
                <w:pPr>
                  <w:spacing w:line="276" w:lineRule="auto"/>
                  <w:ind w:firstLine="0"/>
                </w:pPr>
              </w:pPrChange>
            </w:pPr>
            <w:r w:rsidRPr="003B7399">
              <w:rPr>
                <w:rFonts w:cs="Times New Roman"/>
                <w:sz w:val="20"/>
                <w:szCs w:val="20"/>
              </w:rPr>
              <w:t>44.0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5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5FF36E6" w14:textId="77777777" w:rsidR="00D74124" w:rsidRPr="003B7399" w:rsidRDefault="001732C5" w:rsidP="003B7399">
            <w:pPr>
              <w:spacing w:line="240" w:lineRule="auto"/>
              <w:ind w:firstLine="0"/>
              <w:rPr>
                <w:rFonts w:cs="Times New Roman"/>
                <w:sz w:val="20"/>
                <w:szCs w:val="20"/>
              </w:rPr>
              <w:pPrChange w:id="1860" w:author="Maria Myslina" w:date="2019-06-04T15:13:00Z">
                <w:pPr>
                  <w:spacing w:line="276" w:lineRule="auto"/>
                  <w:ind w:firstLine="0"/>
                </w:pPr>
              </w:pPrChange>
            </w:pPr>
            <w:r w:rsidRPr="003B7399">
              <w:rPr>
                <w:rFonts w:cs="Times New Roman"/>
                <w:sz w:val="20"/>
                <w:szCs w:val="20"/>
              </w:rPr>
              <w:t>45.0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86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AE9DC6F" w14:textId="77777777" w:rsidR="00D74124" w:rsidRPr="003B7399" w:rsidRDefault="001732C5" w:rsidP="003B7399">
            <w:pPr>
              <w:spacing w:line="240" w:lineRule="auto"/>
              <w:ind w:firstLine="0"/>
              <w:rPr>
                <w:rFonts w:cs="Times New Roman"/>
                <w:sz w:val="20"/>
                <w:szCs w:val="20"/>
              </w:rPr>
              <w:pPrChange w:id="1862" w:author="Maria Myslina" w:date="2019-06-04T15:13:00Z">
                <w:pPr>
                  <w:spacing w:line="276" w:lineRule="auto"/>
                  <w:ind w:firstLine="0"/>
                </w:pPr>
              </w:pPrChange>
            </w:pPr>
            <w:r w:rsidRPr="003B7399">
              <w:rPr>
                <w:rFonts w:cs="Times New Roman"/>
                <w:sz w:val="20"/>
                <w:szCs w:val="20"/>
              </w:rPr>
              <w:t>2.27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6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8BA8814" w14:textId="77777777" w:rsidR="00D74124" w:rsidRPr="003B7399" w:rsidRDefault="001732C5" w:rsidP="003B7399">
            <w:pPr>
              <w:spacing w:line="240" w:lineRule="auto"/>
              <w:ind w:firstLine="0"/>
              <w:rPr>
                <w:rFonts w:cs="Times New Roman"/>
                <w:sz w:val="20"/>
                <w:szCs w:val="20"/>
              </w:rPr>
              <w:pPrChange w:id="186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6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7036DEA" w14:textId="77777777" w:rsidR="00D74124" w:rsidRPr="003B7399" w:rsidRDefault="001732C5" w:rsidP="003B7399">
            <w:pPr>
              <w:spacing w:line="240" w:lineRule="auto"/>
              <w:ind w:firstLine="0"/>
              <w:rPr>
                <w:rFonts w:cs="Times New Roman"/>
                <w:sz w:val="20"/>
                <w:szCs w:val="20"/>
              </w:rPr>
              <w:pPrChange w:id="1866" w:author="Maria Myslina" w:date="2019-06-04T15:13:00Z">
                <w:pPr>
                  <w:spacing w:line="276" w:lineRule="auto"/>
                  <w:ind w:firstLine="0"/>
                </w:pPr>
              </w:pPrChange>
            </w:pPr>
            <w:r w:rsidRPr="003B7399">
              <w:rPr>
                <w:rFonts w:cs="Times New Roman"/>
                <w:sz w:val="20"/>
                <w:szCs w:val="20"/>
              </w:rPr>
              <w:t>4.68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6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99C6D38" w14:textId="77777777" w:rsidR="00D74124" w:rsidRPr="003B7399" w:rsidRDefault="001732C5" w:rsidP="003B7399">
            <w:pPr>
              <w:spacing w:line="240" w:lineRule="auto"/>
              <w:ind w:firstLine="0"/>
              <w:rPr>
                <w:rFonts w:cs="Times New Roman"/>
                <w:sz w:val="20"/>
                <w:szCs w:val="20"/>
              </w:rPr>
              <w:pPrChange w:id="1868" w:author="Maria Myslina" w:date="2019-06-04T15:13:00Z">
                <w:pPr>
                  <w:spacing w:line="276" w:lineRule="auto"/>
                  <w:ind w:firstLine="0"/>
                </w:pPr>
              </w:pPrChange>
            </w:pPr>
            <w:r w:rsidRPr="003B7399">
              <w:rPr>
                <w:rFonts w:cs="Times New Roman"/>
                <w:sz w:val="20"/>
                <w:szCs w:val="20"/>
              </w:rPr>
              <w:t>4.7</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86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116D490" w14:textId="77777777" w:rsidR="00D74124" w:rsidRPr="003B7399" w:rsidRDefault="001732C5" w:rsidP="003B7399">
            <w:pPr>
              <w:spacing w:line="240" w:lineRule="auto"/>
              <w:ind w:firstLine="0"/>
              <w:rPr>
                <w:rFonts w:cs="Times New Roman"/>
                <w:sz w:val="20"/>
                <w:szCs w:val="20"/>
              </w:rPr>
              <w:pPrChange w:id="1870" w:author="Maria Myslina" w:date="2019-06-04T15:13:00Z">
                <w:pPr>
                  <w:spacing w:line="276" w:lineRule="auto"/>
                  <w:ind w:firstLine="0"/>
                </w:pPr>
              </w:pPrChange>
            </w:pPr>
            <w:r w:rsidRPr="003B7399">
              <w:rPr>
                <w:rFonts w:cs="Times New Roman"/>
                <w:sz w:val="20"/>
                <w:szCs w:val="20"/>
              </w:rPr>
              <w:t>0.42</w:t>
            </w:r>
          </w:p>
        </w:tc>
      </w:tr>
      <w:tr w:rsidR="00D74124" w:rsidRPr="003B7399" w14:paraId="0358A53B" w14:textId="77777777" w:rsidTr="003B7399">
        <w:trPr>
          <w:trHeight w:val="284"/>
          <w:trPrChange w:id="187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87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111B99B" w14:textId="77777777" w:rsidR="00D74124" w:rsidRPr="003B7399" w:rsidRDefault="001732C5" w:rsidP="003B7399">
            <w:pPr>
              <w:spacing w:line="240" w:lineRule="auto"/>
              <w:ind w:firstLine="0"/>
              <w:rPr>
                <w:rFonts w:cs="Times New Roman"/>
                <w:sz w:val="20"/>
                <w:szCs w:val="20"/>
              </w:rPr>
              <w:pPrChange w:id="1873" w:author="Maria Myslina" w:date="2019-06-04T15:13:00Z">
                <w:pPr>
                  <w:spacing w:line="276" w:lineRule="auto"/>
                  <w:ind w:firstLine="0"/>
                </w:pPr>
              </w:pPrChange>
            </w:pPr>
            <w:r w:rsidRPr="003B7399">
              <w:rPr>
                <w:rFonts w:cs="Times New Roman"/>
                <w:sz w:val="20"/>
                <w:szCs w:val="20"/>
              </w:rPr>
              <w:t>45.0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7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00A306C" w14:textId="77777777" w:rsidR="00D74124" w:rsidRPr="003B7399" w:rsidRDefault="001732C5" w:rsidP="003B7399">
            <w:pPr>
              <w:spacing w:line="240" w:lineRule="auto"/>
              <w:ind w:firstLine="0"/>
              <w:rPr>
                <w:rFonts w:cs="Times New Roman"/>
                <w:sz w:val="20"/>
                <w:szCs w:val="20"/>
              </w:rPr>
              <w:pPrChange w:id="1875" w:author="Maria Myslina" w:date="2019-06-04T15:13:00Z">
                <w:pPr>
                  <w:spacing w:line="276" w:lineRule="auto"/>
                  <w:ind w:firstLine="0"/>
                </w:pPr>
              </w:pPrChange>
            </w:pPr>
            <w:r w:rsidRPr="003B7399">
              <w:rPr>
                <w:rFonts w:cs="Times New Roman"/>
                <w:sz w:val="20"/>
                <w:szCs w:val="20"/>
              </w:rPr>
              <w:t>46.0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87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F07328" w14:textId="77777777" w:rsidR="00D74124" w:rsidRPr="003B7399" w:rsidRDefault="001732C5" w:rsidP="003B7399">
            <w:pPr>
              <w:spacing w:line="240" w:lineRule="auto"/>
              <w:ind w:firstLine="0"/>
              <w:rPr>
                <w:rFonts w:cs="Times New Roman"/>
                <w:sz w:val="20"/>
                <w:szCs w:val="20"/>
              </w:rPr>
              <w:pPrChange w:id="1877" w:author="Maria Myslina" w:date="2019-06-04T15:13:00Z">
                <w:pPr>
                  <w:spacing w:line="276" w:lineRule="auto"/>
                  <w:ind w:firstLine="0"/>
                </w:pPr>
              </w:pPrChange>
            </w:pPr>
            <w:r w:rsidRPr="003B7399">
              <w:rPr>
                <w:rFonts w:cs="Times New Roman"/>
                <w:sz w:val="20"/>
                <w:szCs w:val="20"/>
              </w:rPr>
              <w:t>2.22</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87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07E954B" w14:textId="77777777" w:rsidR="00D74124" w:rsidRPr="003B7399" w:rsidRDefault="001732C5" w:rsidP="003B7399">
            <w:pPr>
              <w:spacing w:line="240" w:lineRule="auto"/>
              <w:ind w:firstLine="0"/>
              <w:rPr>
                <w:rFonts w:cs="Times New Roman"/>
                <w:sz w:val="20"/>
                <w:szCs w:val="20"/>
              </w:rPr>
              <w:pPrChange w:id="187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8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332329D" w14:textId="77777777" w:rsidR="00D74124" w:rsidRPr="003B7399" w:rsidRDefault="001732C5" w:rsidP="003B7399">
            <w:pPr>
              <w:spacing w:line="240" w:lineRule="auto"/>
              <w:ind w:firstLine="0"/>
              <w:rPr>
                <w:rFonts w:cs="Times New Roman"/>
                <w:sz w:val="20"/>
                <w:szCs w:val="20"/>
              </w:rPr>
              <w:pPrChange w:id="1881" w:author="Maria Myslina" w:date="2019-06-04T15:13:00Z">
                <w:pPr>
                  <w:spacing w:line="276" w:lineRule="auto"/>
                  <w:ind w:firstLine="0"/>
                </w:pPr>
              </w:pPrChange>
            </w:pPr>
            <w:r w:rsidRPr="003B7399">
              <w:rPr>
                <w:rFonts w:cs="Times New Roman"/>
                <w:sz w:val="20"/>
                <w:szCs w:val="20"/>
              </w:rPr>
              <w:t>4.51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88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7CC9F1B" w14:textId="77777777" w:rsidR="00D74124" w:rsidRPr="003B7399" w:rsidRDefault="001732C5" w:rsidP="003B7399">
            <w:pPr>
              <w:spacing w:line="240" w:lineRule="auto"/>
              <w:ind w:firstLine="0"/>
              <w:rPr>
                <w:rFonts w:cs="Times New Roman"/>
                <w:sz w:val="20"/>
                <w:szCs w:val="20"/>
              </w:rPr>
              <w:pPrChange w:id="1883" w:author="Maria Myslina" w:date="2019-06-04T15:13:00Z">
                <w:pPr>
                  <w:spacing w:line="276" w:lineRule="auto"/>
                  <w:ind w:firstLine="0"/>
                </w:pPr>
              </w:pPrChange>
            </w:pPr>
            <w:r w:rsidRPr="003B7399">
              <w:rPr>
                <w:rFonts w:cs="Times New Roman"/>
                <w:sz w:val="20"/>
                <w:szCs w:val="20"/>
              </w:rPr>
              <w:t>4.53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88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000A222" w14:textId="77777777" w:rsidR="00D74124" w:rsidRPr="003B7399" w:rsidRDefault="001732C5" w:rsidP="003B7399">
            <w:pPr>
              <w:spacing w:line="240" w:lineRule="auto"/>
              <w:ind w:firstLine="0"/>
              <w:rPr>
                <w:rFonts w:cs="Times New Roman"/>
                <w:sz w:val="20"/>
                <w:szCs w:val="20"/>
              </w:rPr>
              <w:pPrChange w:id="1885" w:author="Maria Myslina" w:date="2019-06-04T15:13:00Z">
                <w:pPr>
                  <w:spacing w:line="276" w:lineRule="auto"/>
                  <w:ind w:firstLine="0"/>
                </w:pPr>
              </w:pPrChange>
            </w:pPr>
            <w:r w:rsidRPr="003B7399">
              <w:rPr>
                <w:rFonts w:cs="Times New Roman"/>
                <w:sz w:val="20"/>
                <w:szCs w:val="20"/>
              </w:rPr>
              <w:t>0.42</w:t>
            </w:r>
          </w:p>
        </w:tc>
      </w:tr>
      <w:tr w:rsidR="00D74124" w:rsidRPr="003B7399" w14:paraId="2CE90347" w14:textId="77777777" w:rsidTr="003B7399">
        <w:trPr>
          <w:trHeight w:val="284"/>
          <w:trPrChange w:id="188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88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AC788B8" w14:textId="77777777" w:rsidR="00D74124" w:rsidRPr="003B7399" w:rsidRDefault="001732C5" w:rsidP="003B7399">
            <w:pPr>
              <w:spacing w:line="240" w:lineRule="auto"/>
              <w:ind w:firstLine="0"/>
              <w:rPr>
                <w:rFonts w:cs="Times New Roman"/>
                <w:sz w:val="20"/>
                <w:szCs w:val="20"/>
              </w:rPr>
              <w:pPrChange w:id="1888" w:author="Maria Myslina" w:date="2019-06-04T15:13:00Z">
                <w:pPr>
                  <w:spacing w:line="276" w:lineRule="auto"/>
                  <w:ind w:firstLine="0"/>
                </w:pPr>
              </w:pPrChange>
            </w:pPr>
            <w:r w:rsidRPr="003B7399">
              <w:rPr>
                <w:rFonts w:cs="Times New Roman"/>
                <w:sz w:val="20"/>
                <w:szCs w:val="20"/>
              </w:rPr>
              <w:lastRenderedPageBreak/>
              <w:t>46.0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8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3D4F533" w14:textId="77777777" w:rsidR="00D74124" w:rsidRPr="003B7399" w:rsidRDefault="001732C5" w:rsidP="003B7399">
            <w:pPr>
              <w:spacing w:line="240" w:lineRule="auto"/>
              <w:ind w:firstLine="0"/>
              <w:rPr>
                <w:rFonts w:cs="Times New Roman"/>
                <w:sz w:val="20"/>
                <w:szCs w:val="20"/>
              </w:rPr>
              <w:pPrChange w:id="1890" w:author="Maria Myslina" w:date="2019-06-04T15:13:00Z">
                <w:pPr>
                  <w:spacing w:line="276" w:lineRule="auto"/>
                  <w:ind w:firstLine="0"/>
                </w:pPr>
              </w:pPrChange>
            </w:pPr>
            <w:r w:rsidRPr="003B7399">
              <w:rPr>
                <w:rFonts w:cs="Times New Roman"/>
                <w:sz w:val="20"/>
                <w:szCs w:val="20"/>
              </w:rPr>
              <w:t>47.0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89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BCF9732" w14:textId="77777777" w:rsidR="00D74124" w:rsidRPr="003B7399" w:rsidRDefault="001732C5" w:rsidP="003B7399">
            <w:pPr>
              <w:spacing w:line="240" w:lineRule="auto"/>
              <w:ind w:firstLine="0"/>
              <w:rPr>
                <w:rFonts w:cs="Times New Roman"/>
                <w:sz w:val="20"/>
                <w:szCs w:val="20"/>
              </w:rPr>
              <w:pPrChange w:id="1892" w:author="Maria Myslina" w:date="2019-06-04T15:13:00Z">
                <w:pPr>
                  <w:spacing w:line="276" w:lineRule="auto"/>
                  <w:ind w:firstLine="0"/>
                </w:pPr>
              </w:pPrChange>
            </w:pPr>
            <w:r w:rsidRPr="003B7399">
              <w:rPr>
                <w:rFonts w:cs="Times New Roman"/>
                <w:sz w:val="20"/>
                <w:szCs w:val="20"/>
              </w:rPr>
              <w:t>2.17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89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5E821B2" w14:textId="77777777" w:rsidR="00D74124" w:rsidRPr="003B7399" w:rsidRDefault="001732C5" w:rsidP="003B7399">
            <w:pPr>
              <w:spacing w:line="240" w:lineRule="auto"/>
              <w:ind w:firstLine="0"/>
              <w:rPr>
                <w:rFonts w:cs="Times New Roman"/>
                <w:sz w:val="20"/>
                <w:szCs w:val="20"/>
              </w:rPr>
              <w:pPrChange w:id="189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9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5617CE9" w14:textId="77777777" w:rsidR="00D74124" w:rsidRPr="003B7399" w:rsidRDefault="001732C5" w:rsidP="003B7399">
            <w:pPr>
              <w:spacing w:line="240" w:lineRule="auto"/>
              <w:ind w:firstLine="0"/>
              <w:rPr>
                <w:rFonts w:cs="Times New Roman"/>
                <w:sz w:val="20"/>
                <w:szCs w:val="20"/>
              </w:rPr>
              <w:pPrChange w:id="1896" w:author="Maria Myslina" w:date="2019-06-04T15:13:00Z">
                <w:pPr>
                  <w:spacing w:line="276" w:lineRule="auto"/>
                  <w:ind w:firstLine="0"/>
                </w:pPr>
              </w:pPrChange>
            </w:pPr>
            <w:r w:rsidRPr="003B7399">
              <w:rPr>
                <w:rFonts w:cs="Times New Roman"/>
                <w:sz w:val="20"/>
                <w:szCs w:val="20"/>
              </w:rPr>
              <w:t>4.5</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89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01C8EA" w14:textId="77777777" w:rsidR="00D74124" w:rsidRPr="003B7399" w:rsidRDefault="001732C5" w:rsidP="003B7399">
            <w:pPr>
              <w:spacing w:line="240" w:lineRule="auto"/>
              <w:ind w:firstLine="0"/>
              <w:rPr>
                <w:rFonts w:cs="Times New Roman"/>
                <w:sz w:val="20"/>
                <w:szCs w:val="20"/>
              </w:rPr>
              <w:pPrChange w:id="1898" w:author="Maria Myslina" w:date="2019-06-04T15:13:00Z">
                <w:pPr>
                  <w:spacing w:line="276" w:lineRule="auto"/>
                  <w:ind w:firstLine="0"/>
                </w:pPr>
              </w:pPrChange>
            </w:pPr>
            <w:r w:rsidRPr="003B7399">
              <w:rPr>
                <w:rFonts w:cs="Times New Roman"/>
                <w:sz w:val="20"/>
                <w:szCs w:val="20"/>
              </w:rPr>
              <w:t>4.51</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89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785A3C9" w14:textId="77777777" w:rsidR="00D74124" w:rsidRPr="003B7399" w:rsidRDefault="001732C5" w:rsidP="003B7399">
            <w:pPr>
              <w:spacing w:line="240" w:lineRule="auto"/>
              <w:ind w:firstLine="0"/>
              <w:rPr>
                <w:rFonts w:cs="Times New Roman"/>
                <w:sz w:val="20"/>
                <w:szCs w:val="20"/>
              </w:rPr>
              <w:pPrChange w:id="1900" w:author="Maria Myslina" w:date="2019-06-04T15:13:00Z">
                <w:pPr>
                  <w:spacing w:line="276" w:lineRule="auto"/>
                  <w:ind w:firstLine="0"/>
                </w:pPr>
              </w:pPrChange>
            </w:pPr>
            <w:r w:rsidRPr="003B7399">
              <w:rPr>
                <w:rFonts w:cs="Times New Roman"/>
                <w:sz w:val="20"/>
                <w:szCs w:val="20"/>
              </w:rPr>
              <w:t>0.42</w:t>
            </w:r>
          </w:p>
        </w:tc>
      </w:tr>
      <w:tr w:rsidR="00D74124" w:rsidRPr="003B7399" w14:paraId="0AD3FA90" w14:textId="77777777" w:rsidTr="003B7399">
        <w:trPr>
          <w:trHeight w:val="284"/>
          <w:trPrChange w:id="190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90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22F898C" w14:textId="77777777" w:rsidR="00D74124" w:rsidRPr="003B7399" w:rsidRDefault="001732C5" w:rsidP="003B7399">
            <w:pPr>
              <w:spacing w:line="240" w:lineRule="auto"/>
              <w:ind w:firstLine="0"/>
              <w:rPr>
                <w:rFonts w:cs="Times New Roman"/>
                <w:sz w:val="20"/>
                <w:szCs w:val="20"/>
              </w:rPr>
              <w:pPrChange w:id="1903" w:author="Maria Myslina" w:date="2019-06-04T15:13:00Z">
                <w:pPr>
                  <w:spacing w:line="276" w:lineRule="auto"/>
                  <w:ind w:firstLine="0"/>
                </w:pPr>
              </w:pPrChange>
            </w:pPr>
            <w:r w:rsidRPr="003B7399">
              <w:rPr>
                <w:rFonts w:cs="Times New Roman"/>
                <w:sz w:val="20"/>
                <w:szCs w:val="20"/>
              </w:rPr>
              <w:t>47.0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0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4BC6FA9" w14:textId="77777777" w:rsidR="00D74124" w:rsidRPr="003B7399" w:rsidRDefault="001732C5" w:rsidP="003B7399">
            <w:pPr>
              <w:spacing w:line="240" w:lineRule="auto"/>
              <w:ind w:firstLine="0"/>
              <w:rPr>
                <w:rFonts w:cs="Times New Roman"/>
                <w:sz w:val="20"/>
                <w:szCs w:val="20"/>
              </w:rPr>
              <w:pPrChange w:id="1905" w:author="Maria Myslina" w:date="2019-06-04T15:13:00Z">
                <w:pPr>
                  <w:spacing w:line="276" w:lineRule="auto"/>
                  <w:ind w:firstLine="0"/>
                </w:pPr>
              </w:pPrChange>
            </w:pPr>
            <w:r w:rsidRPr="003B7399">
              <w:rPr>
                <w:rFonts w:cs="Times New Roman"/>
                <w:sz w:val="20"/>
                <w:szCs w:val="20"/>
              </w:rPr>
              <w:t>48.0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90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7C14A240" w14:textId="77777777" w:rsidR="00D74124" w:rsidRPr="003B7399" w:rsidRDefault="001732C5" w:rsidP="003B7399">
            <w:pPr>
              <w:spacing w:line="240" w:lineRule="auto"/>
              <w:ind w:firstLine="0"/>
              <w:rPr>
                <w:rFonts w:cs="Times New Roman"/>
                <w:sz w:val="20"/>
                <w:szCs w:val="20"/>
              </w:rPr>
              <w:pPrChange w:id="1907" w:author="Maria Myslina" w:date="2019-06-04T15:13:00Z">
                <w:pPr>
                  <w:spacing w:line="276" w:lineRule="auto"/>
                  <w:ind w:firstLine="0"/>
                </w:pPr>
              </w:pPrChange>
            </w:pPr>
            <w:r w:rsidRPr="003B7399">
              <w:rPr>
                <w:rFonts w:cs="Times New Roman"/>
                <w:sz w:val="20"/>
                <w:szCs w:val="20"/>
              </w:rPr>
              <w:t>2.13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0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3EA16BC2" w14:textId="77777777" w:rsidR="00D74124" w:rsidRPr="003B7399" w:rsidRDefault="001732C5" w:rsidP="003B7399">
            <w:pPr>
              <w:spacing w:line="240" w:lineRule="auto"/>
              <w:ind w:firstLine="0"/>
              <w:rPr>
                <w:rFonts w:cs="Times New Roman"/>
                <w:sz w:val="20"/>
                <w:szCs w:val="20"/>
              </w:rPr>
              <w:pPrChange w:id="190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1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1AFCAB7" w14:textId="77777777" w:rsidR="00D74124" w:rsidRPr="003B7399" w:rsidRDefault="001732C5" w:rsidP="003B7399">
            <w:pPr>
              <w:spacing w:line="240" w:lineRule="auto"/>
              <w:ind w:firstLine="0"/>
              <w:rPr>
                <w:rFonts w:cs="Times New Roman"/>
                <w:sz w:val="20"/>
                <w:szCs w:val="20"/>
              </w:rPr>
              <w:pPrChange w:id="1911" w:author="Maria Myslina" w:date="2019-06-04T15:13:00Z">
                <w:pPr>
                  <w:spacing w:line="276" w:lineRule="auto"/>
                  <w:ind w:firstLine="0"/>
                </w:pPr>
              </w:pPrChange>
            </w:pPr>
            <w:r w:rsidRPr="003B7399">
              <w:rPr>
                <w:rFonts w:cs="Times New Roman"/>
                <w:sz w:val="20"/>
                <w:szCs w:val="20"/>
              </w:rPr>
              <w:t>4.73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1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000B521" w14:textId="77777777" w:rsidR="00D74124" w:rsidRPr="003B7399" w:rsidRDefault="001732C5" w:rsidP="003B7399">
            <w:pPr>
              <w:spacing w:line="240" w:lineRule="auto"/>
              <w:ind w:firstLine="0"/>
              <w:rPr>
                <w:rFonts w:cs="Times New Roman"/>
                <w:sz w:val="20"/>
                <w:szCs w:val="20"/>
              </w:rPr>
              <w:pPrChange w:id="1913" w:author="Maria Myslina" w:date="2019-06-04T15:13:00Z">
                <w:pPr>
                  <w:spacing w:line="276" w:lineRule="auto"/>
                  <w:ind w:firstLine="0"/>
                </w:pPr>
              </w:pPrChange>
            </w:pPr>
            <w:r w:rsidRPr="003B7399">
              <w:rPr>
                <w:rFonts w:cs="Times New Roman"/>
                <w:sz w:val="20"/>
                <w:szCs w:val="20"/>
              </w:rPr>
              <w:t>4.75</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91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631AD59" w14:textId="77777777" w:rsidR="00D74124" w:rsidRPr="003B7399" w:rsidRDefault="001732C5" w:rsidP="003B7399">
            <w:pPr>
              <w:spacing w:line="240" w:lineRule="auto"/>
              <w:ind w:firstLine="0"/>
              <w:rPr>
                <w:rFonts w:cs="Times New Roman"/>
                <w:sz w:val="20"/>
                <w:szCs w:val="20"/>
              </w:rPr>
              <w:pPrChange w:id="1915" w:author="Maria Myslina" w:date="2019-06-04T15:13:00Z">
                <w:pPr>
                  <w:spacing w:line="276" w:lineRule="auto"/>
                  <w:ind w:firstLine="0"/>
                </w:pPr>
              </w:pPrChange>
            </w:pPr>
            <w:r w:rsidRPr="003B7399">
              <w:rPr>
                <w:rFonts w:cs="Times New Roman"/>
                <w:sz w:val="20"/>
                <w:szCs w:val="20"/>
              </w:rPr>
              <w:t>0.39</w:t>
            </w:r>
          </w:p>
        </w:tc>
      </w:tr>
      <w:tr w:rsidR="00D74124" w:rsidRPr="003B7399" w14:paraId="5275998F" w14:textId="77777777" w:rsidTr="003B7399">
        <w:trPr>
          <w:trHeight w:val="284"/>
          <w:trPrChange w:id="191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91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14027E1" w14:textId="77777777" w:rsidR="00D74124" w:rsidRPr="003B7399" w:rsidRDefault="001732C5" w:rsidP="003B7399">
            <w:pPr>
              <w:spacing w:line="240" w:lineRule="auto"/>
              <w:ind w:firstLine="0"/>
              <w:rPr>
                <w:rFonts w:cs="Times New Roman"/>
                <w:sz w:val="20"/>
                <w:szCs w:val="20"/>
              </w:rPr>
              <w:pPrChange w:id="1918" w:author="Maria Myslina" w:date="2019-06-04T15:13:00Z">
                <w:pPr>
                  <w:spacing w:line="276" w:lineRule="auto"/>
                  <w:ind w:firstLine="0"/>
                </w:pPr>
              </w:pPrChange>
            </w:pPr>
            <w:r w:rsidRPr="003B7399">
              <w:rPr>
                <w:rFonts w:cs="Times New Roman"/>
                <w:sz w:val="20"/>
                <w:szCs w:val="20"/>
              </w:rPr>
              <w:t>48.0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1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54693BF" w14:textId="77777777" w:rsidR="00D74124" w:rsidRPr="003B7399" w:rsidRDefault="001732C5" w:rsidP="003B7399">
            <w:pPr>
              <w:spacing w:line="240" w:lineRule="auto"/>
              <w:ind w:firstLine="0"/>
              <w:rPr>
                <w:rFonts w:cs="Times New Roman"/>
                <w:sz w:val="20"/>
                <w:szCs w:val="20"/>
              </w:rPr>
              <w:pPrChange w:id="1920" w:author="Maria Myslina" w:date="2019-06-04T15:13:00Z">
                <w:pPr>
                  <w:spacing w:line="276" w:lineRule="auto"/>
                  <w:ind w:firstLine="0"/>
                </w:pPr>
              </w:pPrChange>
            </w:pPr>
            <w:r w:rsidRPr="003B7399">
              <w:rPr>
                <w:rFonts w:cs="Times New Roman"/>
                <w:sz w:val="20"/>
                <w:szCs w:val="20"/>
              </w:rPr>
              <w:t>49.0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92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F9EB1EC" w14:textId="77777777" w:rsidR="00D74124" w:rsidRPr="003B7399" w:rsidRDefault="001732C5" w:rsidP="003B7399">
            <w:pPr>
              <w:spacing w:line="240" w:lineRule="auto"/>
              <w:ind w:firstLine="0"/>
              <w:rPr>
                <w:rFonts w:cs="Times New Roman"/>
                <w:sz w:val="20"/>
                <w:szCs w:val="20"/>
              </w:rPr>
              <w:pPrChange w:id="1922" w:author="Maria Myslina" w:date="2019-06-04T15:13:00Z">
                <w:pPr>
                  <w:spacing w:line="276" w:lineRule="auto"/>
                  <w:ind w:firstLine="0"/>
                </w:pPr>
              </w:pPrChange>
            </w:pPr>
            <w:r w:rsidRPr="003B7399">
              <w:rPr>
                <w:rFonts w:cs="Times New Roman"/>
                <w:sz w:val="20"/>
                <w:szCs w:val="20"/>
              </w:rPr>
              <w:t>2.08</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2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61C7E2B" w14:textId="77777777" w:rsidR="00D74124" w:rsidRPr="003B7399" w:rsidRDefault="001732C5" w:rsidP="003B7399">
            <w:pPr>
              <w:spacing w:line="240" w:lineRule="auto"/>
              <w:ind w:firstLine="0"/>
              <w:rPr>
                <w:rFonts w:cs="Times New Roman"/>
                <w:sz w:val="20"/>
                <w:szCs w:val="20"/>
              </w:rPr>
              <w:pPrChange w:id="192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2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E210818" w14:textId="77777777" w:rsidR="00D74124" w:rsidRPr="003B7399" w:rsidRDefault="001732C5" w:rsidP="003B7399">
            <w:pPr>
              <w:spacing w:line="240" w:lineRule="auto"/>
              <w:ind w:firstLine="0"/>
              <w:rPr>
                <w:rFonts w:cs="Times New Roman"/>
                <w:sz w:val="20"/>
                <w:szCs w:val="20"/>
              </w:rPr>
              <w:pPrChange w:id="1926" w:author="Maria Myslina" w:date="2019-06-04T15:13:00Z">
                <w:pPr>
                  <w:spacing w:line="276" w:lineRule="auto"/>
                  <w:ind w:firstLine="0"/>
                </w:pPr>
              </w:pPrChange>
            </w:pPr>
            <w:r w:rsidRPr="003B7399">
              <w:rPr>
                <w:rFonts w:cs="Times New Roman"/>
                <w:sz w:val="20"/>
                <w:szCs w:val="20"/>
              </w:rPr>
              <w:t>4.57</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2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4405DB5" w14:textId="77777777" w:rsidR="00D74124" w:rsidRPr="003B7399" w:rsidRDefault="001732C5" w:rsidP="003B7399">
            <w:pPr>
              <w:spacing w:line="240" w:lineRule="auto"/>
              <w:ind w:firstLine="0"/>
              <w:rPr>
                <w:rFonts w:cs="Times New Roman"/>
                <w:sz w:val="20"/>
                <w:szCs w:val="20"/>
              </w:rPr>
              <w:pPrChange w:id="1928" w:author="Maria Myslina" w:date="2019-06-04T15:13:00Z">
                <w:pPr>
                  <w:spacing w:line="276" w:lineRule="auto"/>
                  <w:ind w:firstLine="0"/>
                </w:pPr>
              </w:pPrChange>
            </w:pPr>
            <w:r w:rsidRPr="003B7399">
              <w:rPr>
                <w:rFonts w:cs="Times New Roman"/>
                <w:sz w:val="20"/>
                <w:szCs w:val="20"/>
              </w:rPr>
              <w:t>4.59</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92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457AC31" w14:textId="77777777" w:rsidR="00D74124" w:rsidRPr="003B7399" w:rsidRDefault="001732C5" w:rsidP="003B7399">
            <w:pPr>
              <w:spacing w:line="240" w:lineRule="auto"/>
              <w:ind w:firstLine="0"/>
              <w:rPr>
                <w:rFonts w:cs="Times New Roman"/>
                <w:sz w:val="20"/>
                <w:szCs w:val="20"/>
              </w:rPr>
              <w:pPrChange w:id="1930" w:author="Maria Myslina" w:date="2019-06-04T15:13:00Z">
                <w:pPr>
                  <w:spacing w:line="276" w:lineRule="auto"/>
                  <w:ind w:firstLine="0"/>
                </w:pPr>
              </w:pPrChange>
            </w:pPr>
            <w:r w:rsidRPr="003B7399">
              <w:rPr>
                <w:rFonts w:cs="Times New Roman"/>
                <w:sz w:val="20"/>
                <w:szCs w:val="20"/>
              </w:rPr>
              <w:t>0.39</w:t>
            </w:r>
          </w:p>
        </w:tc>
      </w:tr>
      <w:tr w:rsidR="00D74124" w:rsidRPr="003B7399" w14:paraId="4D55A69E" w14:textId="77777777" w:rsidTr="003B7399">
        <w:trPr>
          <w:trHeight w:val="284"/>
          <w:trPrChange w:id="193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93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490E0EA" w14:textId="77777777" w:rsidR="00D74124" w:rsidRPr="003B7399" w:rsidRDefault="001732C5" w:rsidP="003B7399">
            <w:pPr>
              <w:spacing w:line="240" w:lineRule="auto"/>
              <w:ind w:firstLine="0"/>
              <w:rPr>
                <w:rFonts w:cs="Times New Roman"/>
                <w:sz w:val="20"/>
                <w:szCs w:val="20"/>
              </w:rPr>
              <w:pPrChange w:id="1933" w:author="Maria Myslina" w:date="2019-06-04T15:13:00Z">
                <w:pPr>
                  <w:spacing w:line="276" w:lineRule="auto"/>
                  <w:ind w:firstLine="0"/>
                </w:pPr>
              </w:pPrChange>
            </w:pPr>
            <w:r w:rsidRPr="003B7399">
              <w:rPr>
                <w:rFonts w:cs="Times New Roman"/>
                <w:sz w:val="20"/>
                <w:szCs w:val="20"/>
              </w:rPr>
              <w:t>49.0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3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5111BF1" w14:textId="77777777" w:rsidR="00D74124" w:rsidRPr="003B7399" w:rsidRDefault="001732C5" w:rsidP="003B7399">
            <w:pPr>
              <w:spacing w:line="240" w:lineRule="auto"/>
              <w:ind w:firstLine="0"/>
              <w:rPr>
                <w:rFonts w:cs="Times New Roman"/>
                <w:sz w:val="20"/>
                <w:szCs w:val="20"/>
              </w:rPr>
              <w:pPrChange w:id="1935" w:author="Maria Myslina" w:date="2019-06-04T15:13:00Z">
                <w:pPr>
                  <w:spacing w:line="276" w:lineRule="auto"/>
                  <w:ind w:firstLine="0"/>
                </w:pPr>
              </w:pPrChange>
            </w:pPr>
            <w:r w:rsidRPr="003B7399">
              <w:rPr>
                <w:rFonts w:cs="Times New Roman"/>
                <w:sz w:val="20"/>
                <w:szCs w:val="20"/>
              </w:rPr>
              <w:t>50.0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93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3C69C976" w14:textId="77777777" w:rsidR="00D74124" w:rsidRPr="003B7399" w:rsidRDefault="001732C5" w:rsidP="003B7399">
            <w:pPr>
              <w:spacing w:line="240" w:lineRule="auto"/>
              <w:ind w:firstLine="0"/>
              <w:rPr>
                <w:rFonts w:cs="Times New Roman"/>
                <w:sz w:val="20"/>
                <w:szCs w:val="20"/>
              </w:rPr>
              <w:pPrChange w:id="1937" w:author="Maria Myslina" w:date="2019-06-04T15:13:00Z">
                <w:pPr>
                  <w:spacing w:line="276" w:lineRule="auto"/>
                  <w:ind w:firstLine="0"/>
                </w:pPr>
              </w:pPrChange>
            </w:pPr>
            <w:r w:rsidRPr="003B7399">
              <w:rPr>
                <w:rFonts w:cs="Times New Roman"/>
                <w:sz w:val="20"/>
                <w:szCs w:val="20"/>
              </w:rPr>
              <w:t>2.04</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3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6296B3" w14:textId="77777777" w:rsidR="00D74124" w:rsidRPr="003B7399" w:rsidRDefault="001732C5" w:rsidP="003B7399">
            <w:pPr>
              <w:spacing w:line="240" w:lineRule="auto"/>
              <w:ind w:firstLine="0"/>
              <w:rPr>
                <w:rFonts w:cs="Times New Roman"/>
                <w:sz w:val="20"/>
                <w:szCs w:val="20"/>
              </w:rPr>
              <w:pPrChange w:id="193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4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E3C1AE7" w14:textId="77777777" w:rsidR="00D74124" w:rsidRPr="003B7399" w:rsidRDefault="001732C5" w:rsidP="003B7399">
            <w:pPr>
              <w:spacing w:line="240" w:lineRule="auto"/>
              <w:ind w:firstLine="0"/>
              <w:rPr>
                <w:rFonts w:cs="Times New Roman"/>
                <w:sz w:val="20"/>
                <w:szCs w:val="20"/>
              </w:rPr>
              <w:pPrChange w:id="1941" w:author="Maria Myslina" w:date="2019-06-04T15:13:00Z">
                <w:pPr>
                  <w:spacing w:line="276" w:lineRule="auto"/>
                  <w:ind w:firstLine="0"/>
                </w:pPr>
              </w:pPrChange>
            </w:pPr>
            <w:r w:rsidRPr="003B7399">
              <w:rPr>
                <w:rFonts w:cs="Times New Roman"/>
                <w:sz w:val="20"/>
                <w:szCs w:val="20"/>
              </w:rPr>
              <w:t>4.87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4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2E113DD" w14:textId="77777777" w:rsidR="00D74124" w:rsidRPr="003B7399" w:rsidRDefault="001732C5" w:rsidP="003B7399">
            <w:pPr>
              <w:spacing w:line="240" w:lineRule="auto"/>
              <w:ind w:firstLine="0"/>
              <w:rPr>
                <w:rFonts w:cs="Times New Roman"/>
                <w:sz w:val="20"/>
                <w:szCs w:val="20"/>
              </w:rPr>
              <w:pPrChange w:id="1943" w:author="Maria Myslina" w:date="2019-06-04T15:13:00Z">
                <w:pPr>
                  <w:spacing w:line="276" w:lineRule="auto"/>
                  <w:ind w:firstLine="0"/>
                </w:pPr>
              </w:pPrChange>
            </w:pPr>
            <w:r w:rsidRPr="003B7399">
              <w:rPr>
                <w:rFonts w:cs="Times New Roman"/>
                <w:sz w:val="20"/>
                <w:szCs w:val="20"/>
              </w:rPr>
              <w:t>4.89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94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6FC4008A" w14:textId="77777777" w:rsidR="00D74124" w:rsidRPr="003B7399" w:rsidRDefault="001732C5" w:rsidP="003B7399">
            <w:pPr>
              <w:spacing w:line="240" w:lineRule="auto"/>
              <w:ind w:firstLine="0"/>
              <w:rPr>
                <w:rFonts w:cs="Times New Roman"/>
                <w:sz w:val="20"/>
                <w:szCs w:val="20"/>
              </w:rPr>
              <w:pPrChange w:id="1945" w:author="Maria Myslina" w:date="2019-06-04T15:13:00Z">
                <w:pPr>
                  <w:spacing w:line="276" w:lineRule="auto"/>
                  <w:ind w:firstLine="0"/>
                </w:pPr>
              </w:pPrChange>
            </w:pPr>
            <w:r w:rsidRPr="003B7399">
              <w:rPr>
                <w:rFonts w:cs="Times New Roman"/>
                <w:sz w:val="20"/>
                <w:szCs w:val="20"/>
              </w:rPr>
              <w:t>0.36</w:t>
            </w:r>
          </w:p>
        </w:tc>
      </w:tr>
      <w:tr w:rsidR="00D74124" w:rsidRPr="003B7399" w14:paraId="148B8369" w14:textId="77777777" w:rsidTr="003B7399">
        <w:trPr>
          <w:trHeight w:val="284"/>
          <w:trPrChange w:id="194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94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9E5D83B" w14:textId="77777777" w:rsidR="00D74124" w:rsidRPr="003B7399" w:rsidRDefault="001732C5" w:rsidP="003B7399">
            <w:pPr>
              <w:spacing w:line="240" w:lineRule="auto"/>
              <w:ind w:firstLine="0"/>
              <w:rPr>
                <w:rFonts w:cs="Times New Roman"/>
                <w:sz w:val="20"/>
                <w:szCs w:val="20"/>
              </w:rPr>
              <w:pPrChange w:id="1948" w:author="Maria Myslina" w:date="2019-06-04T15:13:00Z">
                <w:pPr>
                  <w:spacing w:line="276" w:lineRule="auto"/>
                  <w:ind w:firstLine="0"/>
                </w:pPr>
              </w:pPrChange>
            </w:pPr>
            <w:r w:rsidRPr="003B7399">
              <w:rPr>
                <w:rFonts w:cs="Times New Roman"/>
                <w:sz w:val="20"/>
                <w:szCs w:val="20"/>
              </w:rPr>
              <w:t>50.0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4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1A551A9" w14:textId="77777777" w:rsidR="00D74124" w:rsidRPr="003B7399" w:rsidRDefault="001732C5" w:rsidP="003B7399">
            <w:pPr>
              <w:spacing w:line="240" w:lineRule="auto"/>
              <w:ind w:firstLine="0"/>
              <w:rPr>
                <w:rFonts w:cs="Times New Roman"/>
                <w:sz w:val="20"/>
                <w:szCs w:val="20"/>
              </w:rPr>
              <w:pPrChange w:id="1950" w:author="Maria Myslina" w:date="2019-06-04T15:13:00Z">
                <w:pPr>
                  <w:spacing w:line="276" w:lineRule="auto"/>
                  <w:ind w:firstLine="0"/>
                </w:pPr>
              </w:pPrChange>
            </w:pPr>
            <w:r w:rsidRPr="003B7399">
              <w:rPr>
                <w:rFonts w:cs="Times New Roman"/>
                <w:sz w:val="20"/>
                <w:szCs w:val="20"/>
              </w:rPr>
              <w:t>51.0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95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E3A8E65" w14:textId="77777777" w:rsidR="00D74124" w:rsidRPr="003B7399" w:rsidRDefault="001732C5" w:rsidP="003B7399">
            <w:pPr>
              <w:spacing w:line="240" w:lineRule="auto"/>
              <w:ind w:firstLine="0"/>
              <w:rPr>
                <w:rFonts w:cs="Times New Roman"/>
                <w:sz w:val="20"/>
                <w:szCs w:val="20"/>
              </w:rPr>
              <w:pPrChange w:id="1952" w:author="Maria Myslina" w:date="2019-06-04T15:13:00Z">
                <w:pPr>
                  <w:spacing w:line="276" w:lineRule="auto"/>
                  <w:ind w:firstLine="0"/>
                </w:pPr>
              </w:pPrChange>
            </w:pPr>
            <w:r w:rsidRPr="003B7399">
              <w:rPr>
                <w:rFonts w:cs="Times New Roman"/>
                <w:sz w:val="20"/>
                <w:szCs w:val="20"/>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5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77595E8" w14:textId="77777777" w:rsidR="00D74124" w:rsidRPr="003B7399" w:rsidRDefault="001732C5" w:rsidP="003B7399">
            <w:pPr>
              <w:spacing w:line="240" w:lineRule="auto"/>
              <w:ind w:firstLine="0"/>
              <w:rPr>
                <w:rFonts w:cs="Times New Roman"/>
                <w:sz w:val="20"/>
                <w:szCs w:val="20"/>
              </w:rPr>
              <w:pPrChange w:id="195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5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5049743" w14:textId="77777777" w:rsidR="00D74124" w:rsidRPr="003B7399" w:rsidRDefault="001732C5" w:rsidP="003B7399">
            <w:pPr>
              <w:spacing w:line="240" w:lineRule="auto"/>
              <w:ind w:firstLine="0"/>
              <w:rPr>
                <w:rFonts w:cs="Times New Roman"/>
                <w:sz w:val="20"/>
                <w:szCs w:val="20"/>
              </w:rPr>
              <w:pPrChange w:id="1956" w:author="Maria Myslina" w:date="2019-06-04T15:13:00Z">
                <w:pPr>
                  <w:spacing w:line="276" w:lineRule="auto"/>
                  <w:ind w:firstLine="0"/>
                </w:pPr>
              </w:pPrChange>
            </w:pPr>
            <w:r w:rsidRPr="003B7399">
              <w:rPr>
                <w:rFonts w:cs="Times New Roman"/>
                <w:sz w:val="20"/>
                <w:szCs w:val="20"/>
              </w:rPr>
              <w:t>4.41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5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C2B9EBC" w14:textId="77777777" w:rsidR="00D74124" w:rsidRPr="003B7399" w:rsidRDefault="001732C5" w:rsidP="003B7399">
            <w:pPr>
              <w:spacing w:line="240" w:lineRule="auto"/>
              <w:ind w:firstLine="0"/>
              <w:rPr>
                <w:rFonts w:cs="Times New Roman"/>
                <w:sz w:val="20"/>
                <w:szCs w:val="20"/>
              </w:rPr>
              <w:pPrChange w:id="1958" w:author="Maria Myslina" w:date="2019-06-04T15:13:00Z">
                <w:pPr>
                  <w:spacing w:line="276" w:lineRule="auto"/>
                  <w:ind w:firstLine="0"/>
                </w:pPr>
              </w:pPrChange>
            </w:pPr>
            <w:r w:rsidRPr="003B7399">
              <w:rPr>
                <w:rFonts w:cs="Times New Roman"/>
                <w:sz w:val="20"/>
                <w:szCs w:val="20"/>
              </w:rPr>
              <w:t>4.42</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95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0757161" w14:textId="77777777" w:rsidR="00D74124" w:rsidRPr="003B7399" w:rsidRDefault="001732C5" w:rsidP="003B7399">
            <w:pPr>
              <w:spacing w:line="240" w:lineRule="auto"/>
              <w:ind w:firstLine="0"/>
              <w:rPr>
                <w:rFonts w:cs="Times New Roman"/>
                <w:sz w:val="20"/>
                <w:szCs w:val="20"/>
              </w:rPr>
              <w:pPrChange w:id="1960" w:author="Maria Myslina" w:date="2019-06-04T15:13:00Z">
                <w:pPr>
                  <w:spacing w:line="276" w:lineRule="auto"/>
                  <w:ind w:firstLine="0"/>
                </w:pPr>
              </w:pPrChange>
            </w:pPr>
            <w:r w:rsidRPr="003B7399">
              <w:rPr>
                <w:rFonts w:cs="Times New Roman"/>
                <w:sz w:val="20"/>
                <w:szCs w:val="20"/>
              </w:rPr>
              <w:t>0.39</w:t>
            </w:r>
          </w:p>
        </w:tc>
      </w:tr>
      <w:tr w:rsidR="00D74124" w:rsidRPr="003B7399" w14:paraId="70E0C457" w14:textId="77777777" w:rsidTr="003B7399">
        <w:trPr>
          <w:trHeight w:val="284"/>
          <w:trPrChange w:id="196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96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473D1F92" w14:textId="77777777" w:rsidR="00D74124" w:rsidRPr="003B7399" w:rsidRDefault="001732C5" w:rsidP="003B7399">
            <w:pPr>
              <w:spacing w:line="240" w:lineRule="auto"/>
              <w:ind w:firstLine="0"/>
              <w:rPr>
                <w:rFonts w:cs="Times New Roman"/>
                <w:sz w:val="20"/>
                <w:szCs w:val="20"/>
              </w:rPr>
              <w:pPrChange w:id="1963" w:author="Maria Myslina" w:date="2019-06-04T15:13:00Z">
                <w:pPr>
                  <w:spacing w:line="276" w:lineRule="auto"/>
                  <w:ind w:firstLine="0"/>
                </w:pPr>
              </w:pPrChange>
            </w:pPr>
            <w:r w:rsidRPr="003B7399">
              <w:rPr>
                <w:rFonts w:cs="Times New Roman"/>
                <w:sz w:val="20"/>
                <w:szCs w:val="20"/>
              </w:rPr>
              <w:t>51.0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6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EF1085F" w14:textId="77777777" w:rsidR="00D74124" w:rsidRPr="003B7399" w:rsidRDefault="001732C5" w:rsidP="003B7399">
            <w:pPr>
              <w:spacing w:line="240" w:lineRule="auto"/>
              <w:ind w:firstLine="0"/>
              <w:rPr>
                <w:rFonts w:cs="Times New Roman"/>
                <w:sz w:val="20"/>
                <w:szCs w:val="20"/>
              </w:rPr>
              <w:pPrChange w:id="1965" w:author="Maria Myslina" w:date="2019-06-04T15:13:00Z">
                <w:pPr>
                  <w:spacing w:line="276" w:lineRule="auto"/>
                  <w:ind w:firstLine="0"/>
                </w:pPr>
              </w:pPrChange>
            </w:pPr>
            <w:r w:rsidRPr="003B7399">
              <w:rPr>
                <w:rFonts w:cs="Times New Roman"/>
                <w:sz w:val="20"/>
                <w:szCs w:val="20"/>
              </w:rPr>
              <w:t>52.0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96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DAE04E" w14:textId="77777777" w:rsidR="00D74124" w:rsidRPr="003B7399" w:rsidRDefault="001732C5" w:rsidP="003B7399">
            <w:pPr>
              <w:spacing w:line="240" w:lineRule="auto"/>
              <w:ind w:firstLine="0"/>
              <w:rPr>
                <w:rFonts w:cs="Times New Roman"/>
                <w:sz w:val="20"/>
                <w:szCs w:val="20"/>
              </w:rPr>
              <w:pPrChange w:id="1967" w:author="Maria Myslina" w:date="2019-06-04T15:13:00Z">
                <w:pPr>
                  <w:spacing w:line="276" w:lineRule="auto"/>
                  <w:ind w:firstLine="0"/>
                </w:pPr>
              </w:pPrChange>
            </w:pPr>
            <w:r w:rsidRPr="003B7399">
              <w:rPr>
                <w:rFonts w:cs="Times New Roman"/>
                <w:sz w:val="20"/>
                <w:szCs w:val="20"/>
              </w:rPr>
              <w:t>1.96</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6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ADBE83B" w14:textId="77777777" w:rsidR="00D74124" w:rsidRPr="003B7399" w:rsidRDefault="001732C5" w:rsidP="003B7399">
            <w:pPr>
              <w:spacing w:line="240" w:lineRule="auto"/>
              <w:ind w:firstLine="0"/>
              <w:rPr>
                <w:rFonts w:cs="Times New Roman"/>
                <w:sz w:val="20"/>
                <w:szCs w:val="20"/>
              </w:rPr>
              <w:pPrChange w:id="196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7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168D563" w14:textId="77777777" w:rsidR="00D74124" w:rsidRPr="003B7399" w:rsidRDefault="001732C5" w:rsidP="003B7399">
            <w:pPr>
              <w:spacing w:line="240" w:lineRule="auto"/>
              <w:ind w:firstLine="0"/>
              <w:rPr>
                <w:rFonts w:cs="Times New Roman"/>
                <w:sz w:val="20"/>
                <w:szCs w:val="20"/>
              </w:rPr>
              <w:pPrChange w:id="1971" w:author="Maria Myslina" w:date="2019-06-04T15:13:00Z">
                <w:pPr>
                  <w:spacing w:line="276" w:lineRule="auto"/>
                  <w:ind w:firstLine="0"/>
                </w:pPr>
              </w:pPrChange>
            </w:pPr>
            <w:r w:rsidRPr="003B7399">
              <w:rPr>
                <w:rFonts w:cs="Times New Roman"/>
                <w:sz w:val="20"/>
                <w:szCs w:val="20"/>
              </w:rPr>
              <w:t>4.81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197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DCEE20D" w14:textId="77777777" w:rsidR="00D74124" w:rsidRPr="003B7399" w:rsidRDefault="001732C5" w:rsidP="003B7399">
            <w:pPr>
              <w:spacing w:line="240" w:lineRule="auto"/>
              <w:ind w:firstLine="0"/>
              <w:rPr>
                <w:rFonts w:cs="Times New Roman"/>
                <w:sz w:val="20"/>
                <w:szCs w:val="20"/>
              </w:rPr>
              <w:pPrChange w:id="1973" w:author="Maria Myslina" w:date="2019-06-04T15:13:00Z">
                <w:pPr>
                  <w:spacing w:line="276" w:lineRule="auto"/>
                  <w:ind w:firstLine="0"/>
                </w:pPr>
              </w:pPrChange>
            </w:pPr>
            <w:r w:rsidRPr="003B7399">
              <w:rPr>
                <w:rFonts w:cs="Times New Roman"/>
                <w:sz w:val="20"/>
                <w:szCs w:val="20"/>
              </w:rPr>
              <w:t>4.83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197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74C2D135" w14:textId="77777777" w:rsidR="00D74124" w:rsidRPr="003B7399" w:rsidRDefault="001732C5" w:rsidP="003B7399">
            <w:pPr>
              <w:spacing w:line="240" w:lineRule="auto"/>
              <w:ind w:firstLine="0"/>
              <w:rPr>
                <w:rFonts w:cs="Times New Roman"/>
                <w:sz w:val="20"/>
                <w:szCs w:val="20"/>
              </w:rPr>
              <w:pPrChange w:id="1975" w:author="Maria Myslina" w:date="2019-06-04T15:13:00Z">
                <w:pPr>
                  <w:spacing w:line="276" w:lineRule="auto"/>
                  <w:ind w:firstLine="0"/>
                </w:pPr>
              </w:pPrChange>
            </w:pPr>
            <w:r w:rsidRPr="003B7399">
              <w:rPr>
                <w:rFonts w:cs="Times New Roman"/>
                <w:sz w:val="20"/>
                <w:szCs w:val="20"/>
              </w:rPr>
              <w:t>0.35</w:t>
            </w:r>
          </w:p>
        </w:tc>
      </w:tr>
      <w:tr w:rsidR="00D74124" w:rsidRPr="003B7399" w14:paraId="60B87FCC" w14:textId="77777777" w:rsidTr="003B7399">
        <w:trPr>
          <w:trHeight w:val="284"/>
          <w:trPrChange w:id="197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197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9D93D5B" w14:textId="77777777" w:rsidR="00D74124" w:rsidRPr="003B7399" w:rsidRDefault="001732C5" w:rsidP="003B7399">
            <w:pPr>
              <w:spacing w:line="240" w:lineRule="auto"/>
              <w:ind w:firstLine="0"/>
              <w:rPr>
                <w:rFonts w:cs="Times New Roman"/>
                <w:sz w:val="20"/>
                <w:szCs w:val="20"/>
              </w:rPr>
              <w:pPrChange w:id="1978" w:author="Maria Myslina" w:date="2019-06-04T15:13:00Z">
                <w:pPr>
                  <w:spacing w:line="276" w:lineRule="auto"/>
                  <w:ind w:firstLine="0"/>
                </w:pPr>
              </w:pPrChange>
            </w:pPr>
            <w:r w:rsidRPr="003B7399">
              <w:rPr>
                <w:rFonts w:cs="Times New Roman"/>
                <w:sz w:val="20"/>
                <w:szCs w:val="20"/>
              </w:rPr>
              <w:t>52.0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7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E13C0B9" w14:textId="77777777" w:rsidR="00D74124" w:rsidRPr="003B7399" w:rsidRDefault="001732C5" w:rsidP="003B7399">
            <w:pPr>
              <w:spacing w:line="240" w:lineRule="auto"/>
              <w:ind w:firstLine="0"/>
              <w:rPr>
                <w:rFonts w:cs="Times New Roman"/>
                <w:sz w:val="20"/>
                <w:szCs w:val="20"/>
              </w:rPr>
              <w:pPrChange w:id="1980" w:author="Maria Myslina" w:date="2019-06-04T15:13:00Z">
                <w:pPr>
                  <w:spacing w:line="276" w:lineRule="auto"/>
                  <w:ind w:firstLine="0"/>
                </w:pPr>
              </w:pPrChange>
            </w:pPr>
            <w:r w:rsidRPr="003B7399">
              <w:rPr>
                <w:rFonts w:cs="Times New Roman"/>
                <w:sz w:val="20"/>
                <w:szCs w:val="20"/>
              </w:rPr>
              <w:t>53.0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198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6D54C00" w14:textId="77777777" w:rsidR="00D74124" w:rsidRPr="003B7399" w:rsidRDefault="001732C5" w:rsidP="003B7399">
            <w:pPr>
              <w:spacing w:line="240" w:lineRule="auto"/>
              <w:ind w:firstLine="0"/>
              <w:rPr>
                <w:rFonts w:cs="Times New Roman"/>
                <w:sz w:val="20"/>
                <w:szCs w:val="20"/>
              </w:rPr>
              <w:pPrChange w:id="1982" w:author="Maria Myslina" w:date="2019-06-04T15:13:00Z">
                <w:pPr>
                  <w:spacing w:line="276" w:lineRule="auto"/>
                  <w:ind w:firstLine="0"/>
                </w:pPr>
              </w:pPrChange>
            </w:pPr>
            <w:r w:rsidRPr="003B7399">
              <w:rPr>
                <w:rFonts w:cs="Times New Roman"/>
                <w:sz w:val="20"/>
                <w:szCs w:val="20"/>
              </w:rPr>
              <w:t>1.92</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198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FD1912F" w14:textId="77777777" w:rsidR="00D74124" w:rsidRPr="003B7399" w:rsidRDefault="001732C5" w:rsidP="003B7399">
            <w:pPr>
              <w:spacing w:line="240" w:lineRule="auto"/>
              <w:ind w:firstLine="0"/>
              <w:rPr>
                <w:rFonts w:cs="Times New Roman"/>
                <w:sz w:val="20"/>
                <w:szCs w:val="20"/>
              </w:rPr>
              <w:pPrChange w:id="198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8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5BBBB93" w14:textId="77777777" w:rsidR="00D74124" w:rsidRPr="003B7399" w:rsidRDefault="001732C5" w:rsidP="003B7399">
            <w:pPr>
              <w:spacing w:line="240" w:lineRule="auto"/>
              <w:ind w:firstLine="0"/>
              <w:rPr>
                <w:rFonts w:cs="Times New Roman"/>
                <w:sz w:val="20"/>
                <w:szCs w:val="20"/>
              </w:rPr>
              <w:pPrChange w:id="1986" w:author="Maria Myslina" w:date="2019-06-04T15:13:00Z">
                <w:pPr>
                  <w:spacing w:line="276" w:lineRule="auto"/>
                  <w:ind w:firstLine="0"/>
                </w:pPr>
              </w:pPrChange>
            </w:pPr>
            <w:r w:rsidRPr="003B7399">
              <w:rPr>
                <w:rFonts w:cs="Times New Roman"/>
                <w:sz w:val="20"/>
                <w:szCs w:val="20"/>
              </w:rPr>
              <w:t>4.5</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198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E17C7DA" w14:textId="77777777" w:rsidR="00D74124" w:rsidRPr="003B7399" w:rsidRDefault="001732C5" w:rsidP="003B7399">
            <w:pPr>
              <w:spacing w:line="240" w:lineRule="auto"/>
              <w:ind w:firstLine="0"/>
              <w:rPr>
                <w:rFonts w:cs="Times New Roman"/>
                <w:sz w:val="20"/>
                <w:szCs w:val="20"/>
              </w:rPr>
              <w:pPrChange w:id="1988" w:author="Maria Myslina" w:date="2019-06-04T15:13:00Z">
                <w:pPr>
                  <w:spacing w:line="276" w:lineRule="auto"/>
                  <w:ind w:firstLine="0"/>
                </w:pPr>
              </w:pPrChange>
            </w:pPr>
            <w:r w:rsidRPr="003B7399">
              <w:rPr>
                <w:rFonts w:cs="Times New Roman"/>
                <w:sz w:val="20"/>
                <w:szCs w:val="20"/>
              </w:rPr>
              <w:t>4.51</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198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15ABAAF" w14:textId="77777777" w:rsidR="00D74124" w:rsidRPr="003B7399" w:rsidRDefault="001732C5" w:rsidP="003B7399">
            <w:pPr>
              <w:spacing w:line="240" w:lineRule="auto"/>
              <w:ind w:firstLine="0"/>
              <w:rPr>
                <w:rFonts w:cs="Times New Roman"/>
                <w:sz w:val="20"/>
                <w:szCs w:val="20"/>
              </w:rPr>
              <w:pPrChange w:id="1990" w:author="Maria Myslina" w:date="2019-06-04T15:13:00Z">
                <w:pPr>
                  <w:spacing w:line="276" w:lineRule="auto"/>
                  <w:ind w:firstLine="0"/>
                </w:pPr>
              </w:pPrChange>
            </w:pPr>
            <w:r w:rsidRPr="003B7399">
              <w:rPr>
                <w:rFonts w:cs="Times New Roman"/>
                <w:sz w:val="20"/>
                <w:szCs w:val="20"/>
              </w:rPr>
              <w:t>0.37</w:t>
            </w:r>
          </w:p>
        </w:tc>
      </w:tr>
      <w:tr w:rsidR="00D74124" w:rsidRPr="003B7399" w14:paraId="1F6B9D95" w14:textId="77777777" w:rsidTr="003B7399">
        <w:trPr>
          <w:trHeight w:val="284"/>
          <w:trPrChange w:id="199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199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10BA61A" w14:textId="77777777" w:rsidR="00D74124" w:rsidRPr="003B7399" w:rsidRDefault="001732C5" w:rsidP="003B7399">
            <w:pPr>
              <w:spacing w:line="240" w:lineRule="auto"/>
              <w:ind w:firstLine="0"/>
              <w:rPr>
                <w:rFonts w:cs="Times New Roman"/>
                <w:sz w:val="20"/>
                <w:szCs w:val="20"/>
              </w:rPr>
              <w:pPrChange w:id="1993" w:author="Maria Myslina" w:date="2019-06-04T15:13:00Z">
                <w:pPr>
                  <w:spacing w:line="276" w:lineRule="auto"/>
                  <w:ind w:firstLine="0"/>
                </w:pPr>
              </w:pPrChange>
            </w:pPr>
            <w:r w:rsidRPr="003B7399">
              <w:rPr>
                <w:rFonts w:cs="Times New Roman"/>
                <w:sz w:val="20"/>
                <w:szCs w:val="20"/>
              </w:rPr>
              <w:t>53.0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9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6F009FD" w14:textId="77777777" w:rsidR="00D74124" w:rsidRPr="003B7399" w:rsidRDefault="001732C5" w:rsidP="003B7399">
            <w:pPr>
              <w:spacing w:line="240" w:lineRule="auto"/>
              <w:ind w:firstLine="0"/>
              <w:rPr>
                <w:rFonts w:cs="Times New Roman"/>
                <w:sz w:val="20"/>
                <w:szCs w:val="20"/>
              </w:rPr>
              <w:pPrChange w:id="1995" w:author="Maria Myslina" w:date="2019-06-04T15:13:00Z">
                <w:pPr>
                  <w:spacing w:line="276" w:lineRule="auto"/>
                  <w:ind w:firstLine="0"/>
                </w:pPr>
              </w:pPrChange>
            </w:pPr>
            <w:r w:rsidRPr="003B7399">
              <w:rPr>
                <w:rFonts w:cs="Times New Roman"/>
                <w:sz w:val="20"/>
                <w:szCs w:val="20"/>
              </w:rPr>
              <w:t>54.0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199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1BC00E2" w14:textId="77777777" w:rsidR="00D74124" w:rsidRPr="003B7399" w:rsidRDefault="001732C5" w:rsidP="003B7399">
            <w:pPr>
              <w:spacing w:line="240" w:lineRule="auto"/>
              <w:ind w:firstLine="0"/>
              <w:rPr>
                <w:rFonts w:cs="Times New Roman"/>
                <w:sz w:val="20"/>
                <w:szCs w:val="20"/>
              </w:rPr>
              <w:pPrChange w:id="1997" w:author="Maria Myslina" w:date="2019-06-04T15:13:00Z">
                <w:pPr>
                  <w:spacing w:line="276" w:lineRule="auto"/>
                  <w:ind w:firstLine="0"/>
                </w:pPr>
              </w:pPrChange>
            </w:pPr>
            <w:r w:rsidRPr="003B7399">
              <w:rPr>
                <w:rFonts w:cs="Times New Roman"/>
                <w:sz w:val="20"/>
                <w:szCs w:val="20"/>
              </w:rPr>
              <w:t>1.89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199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347AAD01" w14:textId="77777777" w:rsidR="00D74124" w:rsidRPr="003B7399" w:rsidRDefault="001732C5" w:rsidP="003B7399">
            <w:pPr>
              <w:spacing w:line="240" w:lineRule="auto"/>
              <w:ind w:firstLine="0"/>
              <w:rPr>
                <w:rFonts w:cs="Times New Roman"/>
                <w:sz w:val="20"/>
                <w:szCs w:val="20"/>
              </w:rPr>
              <w:pPrChange w:id="199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0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14BBD1A" w14:textId="77777777" w:rsidR="00D74124" w:rsidRPr="003B7399" w:rsidRDefault="001732C5" w:rsidP="003B7399">
            <w:pPr>
              <w:spacing w:line="240" w:lineRule="auto"/>
              <w:ind w:firstLine="0"/>
              <w:rPr>
                <w:rFonts w:cs="Times New Roman"/>
                <w:sz w:val="20"/>
                <w:szCs w:val="20"/>
              </w:rPr>
              <w:pPrChange w:id="2001" w:author="Maria Myslina" w:date="2019-06-04T15:13:00Z">
                <w:pPr>
                  <w:spacing w:line="276" w:lineRule="auto"/>
                  <w:ind w:firstLine="0"/>
                </w:pPr>
              </w:pPrChange>
            </w:pPr>
            <w:r w:rsidRPr="003B7399">
              <w:rPr>
                <w:rFonts w:cs="Times New Roman"/>
                <w:sz w:val="20"/>
                <w:szCs w:val="20"/>
              </w:rPr>
              <w:t>4.82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0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1A28210" w14:textId="77777777" w:rsidR="00D74124" w:rsidRPr="003B7399" w:rsidRDefault="001732C5" w:rsidP="003B7399">
            <w:pPr>
              <w:spacing w:line="240" w:lineRule="auto"/>
              <w:ind w:firstLine="0"/>
              <w:rPr>
                <w:rFonts w:cs="Times New Roman"/>
                <w:sz w:val="20"/>
                <w:szCs w:val="20"/>
              </w:rPr>
              <w:pPrChange w:id="2003" w:author="Maria Myslina" w:date="2019-06-04T15:13:00Z">
                <w:pPr>
                  <w:spacing w:line="276" w:lineRule="auto"/>
                  <w:ind w:firstLine="0"/>
                </w:pPr>
              </w:pPrChange>
            </w:pPr>
            <w:r w:rsidRPr="003B7399">
              <w:rPr>
                <w:rFonts w:cs="Times New Roman"/>
                <w:sz w:val="20"/>
                <w:szCs w:val="20"/>
              </w:rPr>
              <w:t>4.83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00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2645DB4" w14:textId="77777777" w:rsidR="00D74124" w:rsidRPr="003B7399" w:rsidRDefault="001732C5" w:rsidP="003B7399">
            <w:pPr>
              <w:spacing w:line="240" w:lineRule="auto"/>
              <w:ind w:firstLine="0"/>
              <w:rPr>
                <w:rFonts w:cs="Times New Roman"/>
                <w:sz w:val="20"/>
                <w:szCs w:val="20"/>
              </w:rPr>
              <w:pPrChange w:id="2005" w:author="Maria Myslina" w:date="2019-06-04T15:13:00Z">
                <w:pPr>
                  <w:spacing w:line="276" w:lineRule="auto"/>
                  <w:ind w:firstLine="0"/>
                </w:pPr>
              </w:pPrChange>
            </w:pPr>
            <w:r w:rsidRPr="003B7399">
              <w:rPr>
                <w:rFonts w:cs="Times New Roman"/>
                <w:sz w:val="20"/>
                <w:szCs w:val="20"/>
              </w:rPr>
              <w:t>0.34</w:t>
            </w:r>
          </w:p>
        </w:tc>
      </w:tr>
      <w:tr w:rsidR="00D74124" w:rsidRPr="003B7399" w14:paraId="779C102A" w14:textId="77777777" w:rsidTr="003B7399">
        <w:trPr>
          <w:trHeight w:val="284"/>
          <w:trPrChange w:id="200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00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E8912C6" w14:textId="77777777" w:rsidR="00D74124" w:rsidRPr="003B7399" w:rsidRDefault="001732C5" w:rsidP="003B7399">
            <w:pPr>
              <w:spacing w:line="240" w:lineRule="auto"/>
              <w:ind w:firstLine="0"/>
              <w:rPr>
                <w:rFonts w:cs="Times New Roman"/>
                <w:sz w:val="20"/>
                <w:szCs w:val="20"/>
              </w:rPr>
              <w:pPrChange w:id="2008" w:author="Maria Myslina" w:date="2019-06-04T15:13:00Z">
                <w:pPr>
                  <w:spacing w:line="276" w:lineRule="auto"/>
                  <w:ind w:firstLine="0"/>
                </w:pPr>
              </w:pPrChange>
            </w:pPr>
            <w:r w:rsidRPr="003B7399">
              <w:rPr>
                <w:rFonts w:cs="Times New Roman"/>
                <w:sz w:val="20"/>
                <w:szCs w:val="20"/>
              </w:rPr>
              <w:t>54.0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0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BA2383A" w14:textId="77777777" w:rsidR="00D74124" w:rsidRPr="003B7399" w:rsidRDefault="001732C5" w:rsidP="003B7399">
            <w:pPr>
              <w:spacing w:line="240" w:lineRule="auto"/>
              <w:ind w:firstLine="0"/>
              <w:rPr>
                <w:rFonts w:cs="Times New Roman"/>
                <w:sz w:val="20"/>
                <w:szCs w:val="20"/>
              </w:rPr>
              <w:pPrChange w:id="2010" w:author="Maria Myslina" w:date="2019-06-04T15:13:00Z">
                <w:pPr>
                  <w:spacing w:line="276" w:lineRule="auto"/>
                  <w:ind w:firstLine="0"/>
                </w:pPr>
              </w:pPrChange>
            </w:pPr>
            <w:r w:rsidRPr="003B7399">
              <w:rPr>
                <w:rFonts w:cs="Times New Roman"/>
                <w:sz w:val="20"/>
                <w:szCs w:val="20"/>
              </w:rPr>
              <w:t>55.0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01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954047A" w14:textId="77777777" w:rsidR="00D74124" w:rsidRPr="003B7399" w:rsidRDefault="001732C5" w:rsidP="003B7399">
            <w:pPr>
              <w:spacing w:line="240" w:lineRule="auto"/>
              <w:ind w:firstLine="0"/>
              <w:rPr>
                <w:rFonts w:cs="Times New Roman"/>
                <w:sz w:val="20"/>
                <w:szCs w:val="20"/>
              </w:rPr>
              <w:pPrChange w:id="2012" w:author="Maria Myslina" w:date="2019-06-04T15:13:00Z">
                <w:pPr>
                  <w:spacing w:line="276" w:lineRule="auto"/>
                  <w:ind w:firstLine="0"/>
                </w:pPr>
              </w:pPrChange>
            </w:pPr>
            <w:r w:rsidRPr="003B7399">
              <w:rPr>
                <w:rFonts w:cs="Times New Roman"/>
                <w:sz w:val="20"/>
                <w:szCs w:val="20"/>
              </w:rPr>
              <w:t>1.85</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1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73C9C74" w14:textId="77777777" w:rsidR="00D74124" w:rsidRPr="003B7399" w:rsidRDefault="001732C5" w:rsidP="003B7399">
            <w:pPr>
              <w:spacing w:line="240" w:lineRule="auto"/>
              <w:ind w:firstLine="0"/>
              <w:rPr>
                <w:rFonts w:cs="Times New Roman"/>
                <w:sz w:val="20"/>
                <w:szCs w:val="20"/>
              </w:rPr>
              <w:pPrChange w:id="201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1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B4AE9B4" w14:textId="77777777" w:rsidR="00D74124" w:rsidRPr="003B7399" w:rsidRDefault="001732C5" w:rsidP="003B7399">
            <w:pPr>
              <w:spacing w:line="240" w:lineRule="auto"/>
              <w:ind w:firstLine="0"/>
              <w:rPr>
                <w:rFonts w:cs="Times New Roman"/>
                <w:sz w:val="20"/>
                <w:szCs w:val="20"/>
              </w:rPr>
              <w:pPrChange w:id="2016" w:author="Maria Myslina" w:date="2019-06-04T15:13:00Z">
                <w:pPr>
                  <w:spacing w:line="276" w:lineRule="auto"/>
                  <w:ind w:firstLine="0"/>
                </w:pPr>
              </w:pPrChange>
            </w:pPr>
            <w:r w:rsidRPr="003B7399">
              <w:rPr>
                <w:rFonts w:cs="Times New Roman"/>
                <w:sz w:val="20"/>
                <w:szCs w:val="20"/>
              </w:rPr>
              <w:t>5.18</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1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3F476E1" w14:textId="77777777" w:rsidR="00D74124" w:rsidRPr="003B7399" w:rsidRDefault="001732C5" w:rsidP="003B7399">
            <w:pPr>
              <w:spacing w:line="240" w:lineRule="auto"/>
              <w:ind w:firstLine="0"/>
              <w:rPr>
                <w:rFonts w:cs="Times New Roman"/>
                <w:sz w:val="20"/>
                <w:szCs w:val="20"/>
              </w:rPr>
              <w:pPrChange w:id="2018" w:author="Maria Myslina" w:date="2019-06-04T15:13:00Z">
                <w:pPr>
                  <w:spacing w:line="276" w:lineRule="auto"/>
                  <w:ind w:firstLine="0"/>
                </w:pPr>
              </w:pPrChange>
            </w:pPr>
            <w:r w:rsidRPr="003B7399">
              <w:rPr>
                <w:rFonts w:cs="Times New Roman"/>
                <w:sz w:val="20"/>
                <w:szCs w:val="20"/>
              </w:rPr>
              <w:t>5.19</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01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4818370" w14:textId="77777777" w:rsidR="00D74124" w:rsidRPr="003B7399" w:rsidRDefault="001732C5" w:rsidP="003B7399">
            <w:pPr>
              <w:spacing w:line="240" w:lineRule="auto"/>
              <w:ind w:firstLine="0"/>
              <w:rPr>
                <w:rFonts w:cs="Times New Roman"/>
                <w:sz w:val="20"/>
                <w:szCs w:val="20"/>
              </w:rPr>
              <w:pPrChange w:id="2020" w:author="Maria Myslina" w:date="2019-06-04T15:13:00Z">
                <w:pPr>
                  <w:spacing w:line="276" w:lineRule="auto"/>
                  <w:ind w:firstLine="0"/>
                </w:pPr>
              </w:pPrChange>
            </w:pPr>
            <w:r w:rsidRPr="003B7399">
              <w:rPr>
                <w:rFonts w:cs="Times New Roman"/>
                <w:sz w:val="20"/>
                <w:szCs w:val="20"/>
              </w:rPr>
              <w:t>0.31</w:t>
            </w:r>
          </w:p>
        </w:tc>
      </w:tr>
      <w:tr w:rsidR="00D74124" w:rsidRPr="003B7399" w14:paraId="3E9DDA3C" w14:textId="77777777" w:rsidTr="003B7399">
        <w:trPr>
          <w:trHeight w:val="284"/>
          <w:trPrChange w:id="202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02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3925091A" w14:textId="77777777" w:rsidR="00D74124" w:rsidRPr="003B7399" w:rsidRDefault="001732C5" w:rsidP="003B7399">
            <w:pPr>
              <w:spacing w:line="240" w:lineRule="auto"/>
              <w:ind w:firstLine="0"/>
              <w:rPr>
                <w:rFonts w:cs="Times New Roman"/>
                <w:sz w:val="20"/>
                <w:szCs w:val="20"/>
              </w:rPr>
              <w:pPrChange w:id="2023" w:author="Maria Myslina" w:date="2019-06-04T15:13:00Z">
                <w:pPr>
                  <w:spacing w:line="276" w:lineRule="auto"/>
                  <w:ind w:firstLine="0"/>
                </w:pPr>
              </w:pPrChange>
            </w:pPr>
            <w:r w:rsidRPr="003B7399">
              <w:rPr>
                <w:rFonts w:cs="Times New Roman"/>
                <w:sz w:val="20"/>
                <w:szCs w:val="20"/>
              </w:rPr>
              <w:t>55.0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2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CDB0F5F" w14:textId="77777777" w:rsidR="00D74124" w:rsidRPr="003B7399" w:rsidRDefault="001732C5" w:rsidP="003B7399">
            <w:pPr>
              <w:spacing w:line="240" w:lineRule="auto"/>
              <w:ind w:firstLine="0"/>
              <w:rPr>
                <w:rFonts w:cs="Times New Roman"/>
                <w:sz w:val="20"/>
                <w:szCs w:val="20"/>
              </w:rPr>
              <w:pPrChange w:id="2025" w:author="Maria Myslina" w:date="2019-06-04T15:13:00Z">
                <w:pPr>
                  <w:spacing w:line="276" w:lineRule="auto"/>
                  <w:ind w:firstLine="0"/>
                </w:pPr>
              </w:pPrChange>
            </w:pPr>
            <w:r w:rsidRPr="003B7399">
              <w:rPr>
                <w:rFonts w:cs="Times New Roman"/>
                <w:sz w:val="20"/>
                <w:szCs w:val="20"/>
              </w:rPr>
              <w:t>56.0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02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5AE9A30D" w14:textId="77777777" w:rsidR="00D74124" w:rsidRPr="003B7399" w:rsidRDefault="001732C5" w:rsidP="003B7399">
            <w:pPr>
              <w:spacing w:line="240" w:lineRule="auto"/>
              <w:ind w:firstLine="0"/>
              <w:rPr>
                <w:rFonts w:cs="Times New Roman"/>
                <w:sz w:val="20"/>
                <w:szCs w:val="20"/>
              </w:rPr>
              <w:pPrChange w:id="2027" w:author="Maria Myslina" w:date="2019-06-04T15:13:00Z">
                <w:pPr>
                  <w:spacing w:line="276" w:lineRule="auto"/>
                  <w:ind w:firstLine="0"/>
                </w:pPr>
              </w:pPrChange>
            </w:pPr>
            <w:r w:rsidRPr="003B7399">
              <w:rPr>
                <w:rFonts w:cs="Times New Roman"/>
                <w:sz w:val="20"/>
                <w:szCs w:val="20"/>
              </w:rPr>
              <w:t>1.82</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2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0210702" w14:textId="77777777" w:rsidR="00D74124" w:rsidRPr="003B7399" w:rsidRDefault="001732C5" w:rsidP="003B7399">
            <w:pPr>
              <w:spacing w:line="240" w:lineRule="auto"/>
              <w:ind w:firstLine="0"/>
              <w:rPr>
                <w:rFonts w:cs="Times New Roman"/>
                <w:sz w:val="20"/>
                <w:szCs w:val="20"/>
              </w:rPr>
              <w:pPrChange w:id="202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3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1E16B70A" w14:textId="77777777" w:rsidR="00D74124" w:rsidRPr="003B7399" w:rsidRDefault="001732C5" w:rsidP="003B7399">
            <w:pPr>
              <w:spacing w:line="240" w:lineRule="auto"/>
              <w:ind w:firstLine="0"/>
              <w:rPr>
                <w:rFonts w:cs="Times New Roman"/>
                <w:sz w:val="20"/>
                <w:szCs w:val="20"/>
              </w:rPr>
              <w:pPrChange w:id="2031" w:author="Maria Myslina" w:date="2019-06-04T15:13:00Z">
                <w:pPr>
                  <w:spacing w:line="276" w:lineRule="auto"/>
                  <w:ind w:firstLine="0"/>
                </w:pPr>
              </w:pPrChange>
            </w:pPr>
            <w:r w:rsidRPr="003B7399">
              <w:rPr>
                <w:rFonts w:cs="Times New Roman"/>
                <w:sz w:val="20"/>
                <w:szCs w:val="20"/>
              </w:rPr>
              <w:t>4.74</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3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878AFE8" w14:textId="77777777" w:rsidR="00D74124" w:rsidRPr="003B7399" w:rsidRDefault="001732C5" w:rsidP="003B7399">
            <w:pPr>
              <w:spacing w:line="240" w:lineRule="auto"/>
              <w:ind w:firstLine="0"/>
              <w:rPr>
                <w:rFonts w:cs="Times New Roman"/>
                <w:sz w:val="20"/>
                <w:szCs w:val="20"/>
              </w:rPr>
              <w:pPrChange w:id="2033" w:author="Maria Myslina" w:date="2019-06-04T15:13:00Z">
                <w:pPr>
                  <w:spacing w:line="276" w:lineRule="auto"/>
                  <w:ind w:firstLine="0"/>
                </w:pPr>
              </w:pPrChange>
            </w:pPr>
            <w:r w:rsidRPr="003B7399">
              <w:rPr>
                <w:rFonts w:cs="Times New Roman"/>
                <w:sz w:val="20"/>
                <w:szCs w:val="20"/>
              </w:rPr>
              <w:t>4.76</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03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790136BD" w14:textId="77777777" w:rsidR="00D74124" w:rsidRPr="003B7399" w:rsidRDefault="001732C5" w:rsidP="003B7399">
            <w:pPr>
              <w:spacing w:line="240" w:lineRule="auto"/>
              <w:ind w:firstLine="0"/>
              <w:rPr>
                <w:rFonts w:cs="Times New Roman"/>
                <w:sz w:val="20"/>
                <w:szCs w:val="20"/>
              </w:rPr>
              <w:pPrChange w:id="2035" w:author="Maria Myslina" w:date="2019-06-04T15:13:00Z">
                <w:pPr>
                  <w:spacing w:line="276" w:lineRule="auto"/>
                  <w:ind w:firstLine="0"/>
                </w:pPr>
              </w:pPrChange>
            </w:pPr>
            <w:r w:rsidRPr="003B7399">
              <w:rPr>
                <w:rFonts w:cs="Times New Roman"/>
                <w:sz w:val="20"/>
                <w:szCs w:val="20"/>
              </w:rPr>
              <w:t>0.33</w:t>
            </w:r>
          </w:p>
        </w:tc>
      </w:tr>
      <w:tr w:rsidR="00D74124" w:rsidRPr="003B7399" w14:paraId="1FE74D78" w14:textId="77777777" w:rsidTr="003B7399">
        <w:trPr>
          <w:trHeight w:val="284"/>
          <w:trPrChange w:id="203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03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CA0717" w14:textId="77777777" w:rsidR="00D74124" w:rsidRPr="003B7399" w:rsidRDefault="001732C5" w:rsidP="003B7399">
            <w:pPr>
              <w:spacing w:line="240" w:lineRule="auto"/>
              <w:ind w:firstLine="0"/>
              <w:rPr>
                <w:rFonts w:cs="Times New Roman"/>
                <w:sz w:val="20"/>
                <w:szCs w:val="20"/>
              </w:rPr>
              <w:pPrChange w:id="2038" w:author="Maria Myslina" w:date="2019-06-04T15:13:00Z">
                <w:pPr>
                  <w:spacing w:line="276" w:lineRule="auto"/>
                  <w:ind w:firstLine="0"/>
                </w:pPr>
              </w:pPrChange>
            </w:pPr>
            <w:r w:rsidRPr="003B7399">
              <w:rPr>
                <w:rFonts w:cs="Times New Roman"/>
                <w:sz w:val="20"/>
                <w:szCs w:val="20"/>
              </w:rPr>
              <w:t>56.0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3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97EC84A" w14:textId="77777777" w:rsidR="00D74124" w:rsidRPr="003B7399" w:rsidRDefault="001732C5" w:rsidP="003B7399">
            <w:pPr>
              <w:spacing w:line="240" w:lineRule="auto"/>
              <w:ind w:firstLine="0"/>
              <w:rPr>
                <w:rFonts w:cs="Times New Roman"/>
                <w:sz w:val="20"/>
                <w:szCs w:val="20"/>
              </w:rPr>
              <w:pPrChange w:id="2040" w:author="Maria Myslina" w:date="2019-06-04T15:13:00Z">
                <w:pPr>
                  <w:spacing w:line="276" w:lineRule="auto"/>
                  <w:ind w:firstLine="0"/>
                </w:pPr>
              </w:pPrChange>
            </w:pPr>
            <w:r w:rsidRPr="003B7399">
              <w:rPr>
                <w:rFonts w:cs="Times New Roman"/>
                <w:sz w:val="20"/>
                <w:szCs w:val="20"/>
              </w:rPr>
              <w:t>57.0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04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FD66492" w14:textId="77777777" w:rsidR="00D74124" w:rsidRPr="003B7399" w:rsidRDefault="001732C5" w:rsidP="003B7399">
            <w:pPr>
              <w:spacing w:line="240" w:lineRule="auto"/>
              <w:ind w:firstLine="0"/>
              <w:rPr>
                <w:rFonts w:cs="Times New Roman"/>
                <w:sz w:val="20"/>
                <w:szCs w:val="20"/>
              </w:rPr>
              <w:pPrChange w:id="2042" w:author="Maria Myslina" w:date="2019-06-04T15:13:00Z">
                <w:pPr>
                  <w:spacing w:line="276" w:lineRule="auto"/>
                  <w:ind w:firstLine="0"/>
                </w:pPr>
              </w:pPrChange>
            </w:pPr>
            <w:r w:rsidRPr="003B7399">
              <w:rPr>
                <w:rFonts w:cs="Times New Roman"/>
                <w:sz w:val="20"/>
                <w:szCs w:val="20"/>
              </w:rPr>
              <w:t>1.79</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4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EDD1CE4" w14:textId="77777777" w:rsidR="00D74124" w:rsidRPr="003B7399" w:rsidRDefault="001732C5" w:rsidP="003B7399">
            <w:pPr>
              <w:spacing w:line="240" w:lineRule="auto"/>
              <w:ind w:firstLine="0"/>
              <w:rPr>
                <w:rFonts w:cs="Times New Roman"/>
                <w:sz w:val="20"/>
                <w:szCs w:val="20"/>
              </w:rPr>
              <w:pPrChange w:id="2044"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4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3AA273A" w14:textId="77777777" w:rsidR="00D74124" w:rsidRPr="003B7399" w:rsidRDefault="001732C5" w:rsidP="003B7399">
            <w:pPr>
              <w:spacing w:line="240" w:lineRule="auto"/>
              <w:ind w:firstLine="0"/>
              <w:rPr>
                <w:rFonts w:cs="Times New Roman"/>
                <w:sz w:val="20"/>
                <w:szCs w:val="20"/>
              </w:rPr>
              <w:pPrChange w:id="2046" w:author="Maria Myslina" w:date="2019-06-04T15:13:00Z">
                <w:pPr>
                  <w:spacing w:line="276" w:lineRule="auto"/>
                  <w:ind w:firstLine="0"/>
                </w:pPr>
              </w:pPrChange>
            </w:pPr>
            <w:r w:rsidRPr="003B7399">
              <w:rPr>
                <w:rFonts w:cs="Times New Roman"/>
                <w:sz w:val="20"/>
                <w:szCs w:val="20"/>
              </w:rPr>
              <w:t>4.86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4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1AFB216" w14:textId="77777777" w:rsidR="00D74124" w:rsidRPr="003B7399" w:rsidRDefault="001732C5" w:rsidP="003B7399">
            <w:pPr>
              <w:spacing w:line="240" w:lineRule="auto"/>
              <w:ind w:firstLine="0"/>
              <w:rPr>
                <w:rFonts w:cs="Times New Roman"/>
                <w:sz w:val="20"/>
                <w:szCs w:val="20"/>
              </w:rPr>
              <w:pPrChange w:id="2048" w:author="Maria Myslina" w:date="2019-06-04T15:13:00Z">
                <w:pPr>
                  <w:spacing w:line="276" w:lineRule="auto"/>
                  <w:ind w:firstLine="0"/>
                </w:pPr>
              </w:pPrChange>
            </w:pPr>
            <w:r w:rsidRPr="003B7399">
              <w:rPr>
                <w:rFonts w:cs="Times New Roman"/>
                <w:sz w:val="20"/>
                <w:szCs w:val="20"/>
              </w:rPr>
              <w:t>4.88</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04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C4FE3E9" w14:textId="77777777" w:rsidR="00D74124" w:rsidRPr="003B7399" w:rsidRDefault="001732C5" w:rsidP="003B7399">
            <w:pPr>
              <w:spacing w:line="240" w:lineRule="auto"/>
              <w:ind w:firstLine="0"/>
              <w:rPr>
                <w:rFonts w:cs="Times New Roman"/>
                <w:sz w:val="20"/>
                <w:szCs w:val="20"/>
              </w:rPr>
              <w:pPrChange w:id="2050" w:author="Maria Myslina" w:date="2019-06-04T15:13:00Z">
                <w:pPr>
                  <w:spacing w:line="276" w:lineRule="auto"/>
                  <w:ind w:firstLine="0"/>
                </w:pPr>
              </w:pPrChange>
            </w:pPr>
            <w:r w:rsidRPr="003B7399">
              <w:rPr>
                <w:rFonts w:cs="Times New Roman"/>
                <w:sz w:val="20"/>
                <w:szCs w:val="20"/>
              </w:rPr>
              <w:t>0.32</w:t>
            </w:r>
          </w:p>
        </w:tc>
      </w:tr>
      <w:tr w:rsidR="00D74124" w:rsidRPr="003B7399" w14:paraId="6CEAE9CF" w14:textId="77777777" w:rsidTr="003B7399">
        <w:trPr>
          <w:trHeight w:val="284"/>
          <w:trPrChange w:id="205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05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793B6C2" w14:textId="77777777" w:rsidR="00D74124" w:rsidRPr="003B7399" w:rsidRDefault="001732C5" w:rsidP="003B7399">
            <w:pPr>
              <w:spacing w:line="240" w:lineRule="auto"/>
              <w:ind w:firstLine="0"/>
              <w:rPr>
                <w:rFonts w:cs="Times New Roman"/>
                <w:sz w:val="20"/>
                <w:szCs w:val="20"/>
              </w:rPr>
              <w:pPrChange w:id="2053" w:author="Maria Myslina" w:date="2019-06-04T15:13:00Z">
                <w:pPr>
                  <w:spacing w:line="276" w:lineRule="auto"/>
                  <w:ind w:firstLine="0"/>
                </w:pPr>
              </w:pPrChange>
            </w:pPr>
            <w:r w:rsidRPr="003B7399">
              <w:rPr>
                <w:rFonts w:cs="Times New Roman"/>
                <w:sz w:val="20"/>
                <w:szCs w:val="20"/>
              </w:rPr>
              <w:t>57.0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5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8D6F2DD" w14:textId="77777777" w:rsidR="00D74124" w:rsidRPr="003B7399" w:rsidRDefault="001732C5" w:rsidP="003B7399">
            <w:pPr>
              <w:spacing w:line="240" w:lineRule="auto"/>
              <w:ind w:firstLine="0"/>
              <w:rPr>
                <w:rFonts w:cs="Times New Roman"/>
                <w:sz w:val="20"/>
                <w:szCs w:val="20"/>
              </w:rPr>
              <w:pPrChange w:id="2055" w:author="Maria Myslina" w:date="2019-06-04T15:13:00Z">
                <w:pPr>
                  <w:spacing w:line="276" w:lineRule="auto"/>
                  <w:ind w:firstLine="0"/>
                </w:pPr>
              </w:pPrChange>
            </w:pPr>
            <w:r w:rsidRPr="003B7399">
              <w:rPr>
                <w:rFonts w:cs="Times New Roman"/>
                <w:sz w:val="20"/>
                <w:szCs w:val="20"/>
              </w:rPr>
              <w:t>58.0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05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792FDF93" w14:textId="77777777" w:rsidR="00D74124" w:rsidRPr="003B7399" w:rsidRDefault="001732C5" w:rsidP="003B7399">
            <w:pPr>
              <w:spacing w:line="240" w:lineRule="auto"/>
              <w:ind w:firstLine="0"/>
              <w:rPr>
                <w:rFonts w:cs="Times New Roman"/>
                <w:sz w:val="20"/>
                <w:szCs w:val="20"/>
              </w:rPr>
              <w:pPrChange w:id="2057" w:author="Maria Myslina" w:date="2019-06-04T15:13:00Z">
                <w:pPr>
                  <w:spacing w:line="276" w:lineRule="auto"/>
                  <w:ind w:firstLine="0"/>
                </w:pPr>
              </w:pPrChange>
            </w:pPr>
            <w:r w:rsidRPr="003B7399">
              <w:rPr>
                <w:rFonts w:cs="Times New Roman"/>
                <w:sz w:val="20"/>
                <w:szCs w:val="20"/>
              </w:rPr>
              <w:t>1.75</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5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3CA0FBB2" w14:textId="77777777" w:rsidR="00D74124" w:rsidRPr="003B7399" w:rsidRDefault="001732C5" w:rsidP="003B7399">
            <w:pPr>
              <w:spacing w:line="240" w:lineRule="auto"/>
              <w:ind w:firstLine="0"/>
              <w:rPr>
                <w:rFonts w:cs="Times New Roman"/>
                <w:sz w:val="20"/>
                <w:szCs w:val="20"/>
              </w:rPr>
              <w:pPrChange w:id="2059" w:author="Maria Myslina" w:date="2019-06-04T15:13:00Z">
                <w:pPr>
                  <w:spacing w:line="276" w:lineRule="auto"/>
                  <w:ind w:firstLine="0"/>
                </w:pPr>
              </w:pPrChange>
            </w:pPr>
            <w:r w:rsidRPr="003B7399">
              <w:rPr>
                <w:rFonts w:cs="Times New Roman"/>
                <w:sz w:val="20"/>
                <w:szCs w:val="20"/>
              </w:rPr>
              <w:t>0.02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6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6E4A7B8" w14:textId="77777777" w:rsidR="00D74124" w:rsidRPr="003B7399" w:rsidRDefault="001732C5" w:rsidP="003B7399">
            <w:pPr>
              <w:spacing w:line="240" w:lineRule="auto"/>
              <w:ind w:firstLine="0"/>
              <w:rPr>
                <w:rFonts w:cs="Times New Roman"/>
                <w:sz w:val="20"/>
                <w:szCs w:val="20"/>
              </w:rPr>
              <w:pPrChange w:id="2061" w:author="Maria Myslina" w:date="2019-06-04T15:13:00Z">
                <w:pPr>
                  <w:spacing w:line="276" w:lineRule="auto"/>
                  <w:ind w:firstLine="0"/>
                </w:pPr>
              </w:pPrChange>
            </w:pPr>
            <w:r w:rsidRPr="003B7399">
              <w:rPr>
                <w:rFonts w:cs="Times New Roman"/>
                <w:sz w:val="20"/>
                <w:szCs w:val="20"/>
              </w:rPr>
              <w:t>4.7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6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D02FF56" w14:textId="77777777" w:rsidR="00D74124" w:rsidRPr="003B7399" w:rsidRDefault="001732C5" w:rsidP="003B7399">
            <w:pPr>
              <w:spacing w:line="240" w:lineRule="auto"/>
              <w:ind w:firstLine="0"/>
              <w:rPr>
                <w:rFonts w:cs="Times New Roman"/>
                <w:sz w:val="20"/>
                <w:szCs w:val="20"/>
              </w:rPr>
              <w:pPrChange w:id="2063" w:author="Maria Myslina" w:date="2019-06-04T15:13:00Z">
                <w:pPr>
                  <w:spacing w:line="276" w:lineRule="auto"/>
                  <w:ind w:firstLine="0"/>
                </w:pPr>
              </w:pPrChange>
            </w:pPr>
            <w:r w:rsidRPr="003B7399">
              <w:rPr>
                <w:rFonts w:cs="Times New Roman"/>
                <w:sz w:val="20"/>
                <w:szCs w:val="20"/>
              </w:rPr>
              <w:t>4.72</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06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70A3047" w14:textId="77777777" w:rsidR="00D74124" w:rsidRPr="003B7399" w:rsidRDefault="001732C5" w:rsidP="003B7399">
            <w:pPr>
              <w:spacing w:line="240" w:lineRule="auto"/>
              <w:ind w:firstLine="0"/>
              <w:rPr>
                <w:rFonts w:cs="Times New Roman"/>
                <w:sz w:val="20"/>
                <w:szCs w:val="20"/>
              </w:rPr>
              <w:pPrChange w:id="2065" w:author="Maria Myslina" w:date="2019-06-04T15:13:00Z">
                <w:pPr>
                  <w:spacing w:line="276" w:lineRule="auto"/>
                  <w:ind w:firstLine="0"/>
                </w:pPr>
              </w:pPrChange>
            </w:pPr>
            <w:r w:rsidRPr="003B7399">
              <w:rPr>
                <w:rFonts w:cs="Times New Roman"/>
                <w:sz w:val="20"/>
                <w:szCs w:val="20"/>
              </w:rPr>
              <w:t>0.32</w:t>
            </w:r>
          </w:p>
        </w:tc>
      </w:tr>
      <w:tr w:rsidR="00D74124" w:rsidRPr="003B7399" w14:paraId="0232BFA6" w14:textId="77777777" w:rsidTr="003B7399">
        <w:trPr>
          <w:trHeight w:val="284"/>
          <w:trPrChange w:id="206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06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B18981F" w14:textId="77777777" w:rsidR="00D74124" w:rsidRPr="003B7399" w:rsidRDefault="001732C5" w:rsidP="003B7399">
            <w:pPr>
              <w:spacing w:line="240" w:lineRule="auto"/>
              <w:ind w:firstLine="0"/>
              <w:rPr>
                <w:rFonts w:cs="Times New Roman"/>
                <w:sz w:val="20"/>
                <w:szCs w:val="20"/>
              </w:rPr>
              <w:pPrChange w:id="2068" w:author="Maria Myslina" w:date="2019-06-04T15:13:00Z">
                <w:pPr>
                  <w:spacing w:line="276" w:lineRule="auto"/>
                  <w:ind w:firstLine="0"/>
                </w:pPr>
              </w:pPrChange>
            </w:pPr>
            <w:r w:rsidRPr="003B7399">
              <w:rPr>
                <w:rFonts w:cs="Times New Roman"/>
                <w:sz w:val="20"/>
                <w:szCs w:val="20"/>
              </w:rPr>
              <w:t>58.0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6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990A2B8" w14:textId="77777777" w:rsidR="00D74124" w:rsidRPr="003B7399" w:rsidRDefault="001732C5" w:rsidP="003B7399">
            <w:pPr>
              <w:spacing w:line="240" w:lineRule="auto"/>
              <w:ind w:firstLine="0"/>
              <w:rPr>
                <w:rFonts w:cs="Times New Roman"/>
                <w:sz w:val="20"/>
                <w:szCs w:val="20"/>
              </w:rPr>
              <w:pPrChange w:id="2070" w:author="Maria Myslina" w:date="2019-06-04T15:13:00Z">
                <w:pPr>
                  <w:spacing w:line="276" w:lineRule="auto"/>
                  <w:ind w:firstLine="0"/>
                </w:pPr>
              </w:pPrChange>
            </w:pPr>
            <w:r w:rsidRPr="003B7399">
              <w:rPr>
                <w:rFonts w:cs="Times New Roman"/>
                <w:sz w:val="20"/>
                <w:szCs w:val="20"/>
              </w:rPr>
              <w:t>59.0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07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CBF554B" w14:textId="77777777" w:rsidR="00D74124" w:rsidRPr="003B7399" w:rsidRDefault="001732C5" w:rsidP="003B7399">
            <w:pPr>
              <w:spacing w:line="240" w:lineRule="auto"/>
              <w:ind w:firstLine="0"/>
              <w:rPr>
                <w:rFonts w:cs="Times New Roman"/>
                <w:sz w:val="20"/>
                <w:szCs w:val="20"/>
              </w:rPr>
              <w:pPrChange w:id="2072" w:author="Maria Myslina" w:date="2019-06-04T15:13:00Z">
                <w:pPr>
                  <w:spacing w:line="276" w:lineRule="auto"/>
                  <w:ind w:firstLine="0"/>
                </w:pPr>
              </w:pPrChange>
            </w:pPr>
            <w:r w:rsidRPr="003B7399">
              <w:rPr>
                <w:rFonts w:cs="Times New Roman"/>
                <w:sz w:val="20"/>
                <w:szCs w:val="20"/>
              </w:rPr>
              <w:t>1.72</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7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3380007" w14:textId="77777777" w:rsidR="00D74124" w:rsidRPr="003B7399" w:rsidRDefault="001732C5" w:rsidP="003B7399">
            <w:pPr>
              <w:spacing w:line="240" w:lineRule="auto"/>
              <w:ind w:firstLine="0"/>
              <w:rPr>
                <w:rFonts w:cs="Times New Roman"/>
                <w:sz w:val="20"/>
                <w:szCs w:val="20"/>
              </w:rPr>
              <w:pPrChange w:id="207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7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665E7F4" w14:textId="77777777" w:rsidR="00D74124" w:rsidRPr="003B7399" w:rsidRDefault="001732C5" w:rsidP="003B7399">
            <w:pPr>
              <w:spacing w:line="240" w:lineRule="auto"/>
              <w:ind w:firstLine="0"/>
              <w:rPr>
                <w:rFonts w:cs="Times New Roman"/>
                <w:sz w:val="20"/>
                <w:szCs w:val="20"/>
              </w:rPr>
              <w:pPrChange w:id="2076" w:author="Maria Myslina" w:date="2019-06-04T15:13:00Z">
                <w:pPr>
                  <w:spacing w:line="276" w:lineRule="auto"/>
                  <w:ind w:firstLine="0"/>
                </w:pPr>
              </w:pPrChange>
            </w:pPr>
            <w:r w:rsidRPr="003B7399">
              <w:rPr>
                <w:rFonts w:cs="Times New Roman"/>
                <w:sz w:val="20"/>
                <w:szCs w:val="20"/>
              </w:rPr>
              <w:t>5.77</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07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E806C8F" w14:textId="77777777" w:rsidR="00D74124" w:rsidRPr="003B7399" w:rsidRDefault="001732C5" w:rsidP="003B7399">
            <w:pPr>
              <w:spacing w:line="240" w:lineRule="auto"/>
              <w:ind w:firstLine="0"/>
              <w:rPr>
                <w:rFonts w:cs="Times New Roman"/>
                <w:sz w:val="20"/>
                <w:szCs w:val="20"/>
              </w:rPr>
              <w:pPrChange w:id="2078" w:author="Maria Myslina" w:date="2019-06-04T15:13:00Z">
                <w:pPr>
                  <w:spacing w:line="276" w:lineRule="auto"/>
                  <w:ind w:firstLine="0"/>
                </w:pPr>
              </w:pPrChange>
            </w:pPr>
            <w:r w:rsidRPr="003B7399">
              <w:rPr>
                <w:rFonts w:cs="Times New Roman"/>
                <w:sz w:val="20"/>
                <w:szCs w:val="20"/>
              </w:rPr>
              <w:t>5.78</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07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FD17999" w14:textId="77777777" w:rsidR="00D74124" w:rsidRPr="003B7399" w:rsidRDefault="001732C5" w:rsidP="003B7399">
            <w:pPr>
              <w:spacing w:line="240" w:lineRule="auto"/>
              <w:ind w:firstLine="0"/>
              <w:rPr>
                <w:rFonts w:cs="Times New Roman"/>
                <w:sz w:val="20"/>
                <w:szCs w:val="20"/>
              </w:rPr>
              <w:pPrChange w:id="2080" w:author="Maria Myslina" w:date="2019-06-04T15:13:00Z">
                <w:pPr>
                  <w:spacing w:line="276" w:lineRule="auto"/>
                  <w:ind w:firstLine="0"/>
                </w:pPr>
              </w:pPrChange>
            </w:pPr>
            <w:r w:rsidRPr="003B7399">
              <w:rPr>
                <w:rFonts w:cs="Times New Roman"/>
                <w:sz w:val="20"/>
                <w:szCs w:val="20"/>
              </w:rPr>
              <w:t>0.26</w:t>
            </w:r>
          </w:p>
        </w:tc>
      </w:tr>
      <w:tr w:rsidR="00D74124" w:rsidRPr="003B7399" w14:paraId="6DBBDCFB" w14:textId="77777777" w:rsidTr="003B7399">
        <w:trPr>
          <w:trHeight w:val="284"/>
          <w:trPrChange w:id="208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08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6FEEE758" w14:textId="77777777" w:rsidR="00D74124" w:rsidRPr="003B7399" w:rsidRDefault="001732C5" w:rsidP="003B7399">
            <w:pPr>
              <w:spacing w:line="240" w:lineRule="auto"/>
              <w:ind w:firstLine="0"/>
              <w:rPr>
                <w:rFonts w:cs="Times New Roman"/>
                <w:sz w:val="20"/>
                <w:szCs w:val="20"/>
              </w:rPr>
              <w:pPrChange w:id="2083" w:author="Maria Myslina" w:date="2019-06-04T15:13:00Z">
                <w:pPr>
                  <w:spacing w:line="276" w:lineRule="auto"/>
                  <w:ind w:firstLine="0"/>
                </w:pPr>
              </w:pPrChange>
            </w:pPr>
            <w:r w:rsidRPr="003B7399">
              <w:rPr>
                <w:rFonts w:cs="Times New Roman"/>
                <w:sz w:val="20"/>
                <w:szCs w:val="20"/>
              </w:rPr>
              <w:t>59.0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8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3B2E02F9" w14:textId="77777777" w:rsidR="00D74124" w:rsidRPr="003B7399" w:rsidRDefault="001732C5" w:rsidP="003B7399">
            <w:pPr>
              <w:spacing w:line="240" w:lineRule="auto"/>
              <w:ind w:firstLine="0"/>
              <w:rPr>
                <w:rFonts w:cs="Times New Roman"/>
                <w:sz w:val="20"/>
                <w:szCs w:val="20"/>
              </w:rPr>
              <w:pPrChange w:id="2085" w:author="Maria Myslina" w:date="2019-06-04T15:13:00Z">
                <w:pPr>
                  <w:spacing w:line="276" w:lineRule="auto"/>
                  <w:ind w:firstLine="0"/>
                </w:pPr>
              </w:pPrChange>
            </w:pPr>
            <w:r w:rsidRPr="003B7399">
              <w:rPr>
                <w:rFonts w:cs="Times New Roman"/>
                <w:sz w:val="20"/>
                <w:szCs w:val="20"/>
              </w:rPr>
              <w:t>60.0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08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6F34D981" w14:textId="77777777" w:rsidR="00D74124" w:rsidRPr="003B7399" w:rsidRDefault="001732C5" w:rsidP="003B7399">
            <w:pPr>
              <w:spacing w:line="240" w:lineRule="auto"/>
              <w:ind w:firstLine="0"/>
              <w:rPr>
                <w:rFonts w:cs="Times New Roman"/>
                <w:sz w:val="20"/>
                <w:szCs w:val="20"/>
              </w:rPr>
              <w:pPrChange w:id="2087" w:author="Maria Myslina" w:date="2019-06-04T15:13:00Z">
                <w:pPr>
                  <w:spacing w:line="276" w:lineRule="auto"/>
                  <w:ind w:firstLine="0"/>
                </w:pPr>
              </w:pPrChange>
            </w:pPr>
            <w:r w:rsidRPr="003B7399">
              <w:rPr>
                <w:rFonts w:cs="Times New Roman"/>
                <w:sz w:val="20"/>
                <w:szCs w:val="20"/>
              </w:rPr>
              <w:t>1.69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08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9891BE7" w14:textId="77777777" w:rsidR="00D74124" w:rsidRPr="003B7399" w:rsidRDefault="001732C5" w:rsidP="003B7399">
            <w:pPr>
              <w:spacing w:line="240" w:lineRule="auto"/>
              <w:ind w:firstLine="0"/>
              <w:rPr>
                <w:rFonts w:cs="Times New Roman"/>
                <w:sz w:val="20"/>
                <w:szCs w:val="20"/>
              </w:rPr>
              <w:pPrChange w:id="208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9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C005870" w14:textId="77777777" w:rsidR="00D74124" w:rsidRPr="003B7399" w:rsidRDefault="001732C5" w:rsidP="003B7399">
            <w:pPr>
              <w:spacing w:line="240" w:lineRule="auto"/>
              <w:ind w:firstLine="0"/>
              <w:rPr>
                <w:rFonts w:cs="Times New Roman"/>
                <w:sz w:val="20"/>
                <w:szCs w:val="20"/>
              </w:rPr>
              <w:pPrChange w:id="2091" w:author="Maria Myslina" w:date="2019-06-04T15:13:00Z">
                <w:pPr>
                  <w:spacing w:line="276" w:lineRule="auto"/>
                  <w:ind w:firstLine="0"/>
                </w:pPr>
              </w:pPrChange>
            </w:pPr>
            <w:r w:rsidRPr="003B7399">
              <w:rPr>
                <w:rFonts w:cs="Times New Roman"/>
                <w:sz w:val="20"/>
                <w:szCs w:val="20"/>
              </w:rPr>
              <w:t>4.82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09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44DB3A1" w14:textId="77777777" w:rsidR="00D74124" w:rsidRPr="003B7399" w:rsidRDefault="001732C5" w:rsidP="003B7399">
            <w:pPr>
              <w:spacing w:line="240" w:lineRule="auto"/>
              <w:ind w:firstLine="0"/>
              <w:rPr>
                <w:rFonts w:cs="Times New Roman"/>
                <w:sz w:val="20"/>
                <w:szCs w:val="20"/>
              </w:rPr>
              <w:pPrChange w:id="2093" w:author="Maria Myslina" w:date="2019-06-04T15:13:00Z">
                <w:pPr>
                  <w:spacing w:line="276" w:lineRule="auto"/>
                  <w:ind w:firstLine="0"/>
                </w:pPr>
              </w:pPrChange>
            </w:pPr>
            <w:r w:rsidRPr="003B7399">
              <w:rPr>
                <w:rFonts w:cs="Times New Roman"/>
                <w:sz w:val="20"/>
                <w:szCs w:val="20"/>
              </w:rPr>
              <w:t>4.83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09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23F0F38B" w14:textId="77777777" w:rsidR="00D74124" w:rsidRPr="003B7399" w:rsidRDefault="001732C5" w:rsidP="003B7399">
            <w:pPr>
              <w:spacing w:line="240" w:lineRule="auto"/>
              <w:ind w:firstLine="0"/>
              <w:rPr>
                <w:rFonts w:cs="Times New Roman"/>
                <w:sz w:val="20"/>
                <w:szCs w:val="20"/>
              </w:rPr>
              <w:pPrChange w:id="2095" w:author="Maria Myslina" w:date="2019-06-04T15:13:00Z">
                <w:pPr>
                  <w:spacing w:line="276" w:lineRule="auto"/>
                  <w:ind w:firstLine="0"/>
                </w:pPr>
              </w:pPrChange>
            </w:pPr>
            <w:r w:rsidRPr="003B7399">
              <w:rPr>
                <w:rFonts w:cs="Times New Roman"/>
                <w:sz w:val="20"/>
                <w:szCs w:val="20"/>
              </w:rPr>
              <w:t>0.3</w:t>
            </w:r>
          </w:p>
        </w:tc>
      </w:tr>
      <w:tr w:rsidR="00D74124" w:rsidRPr="003B7399" w14:paraId="4A4BA35F" w14:textId="77777777" w:rsidTr="003B7399">
        <w:trPr>
          <w:trHeight w:val="284"/>
          <w:trPrChange w:id="209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09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B197FF2" w14:textId="77777777" w:rsidR="00D74124" w:rsidRPr="003B7399" w:rsidRDefault="001732C5" w:rsidP="003B7399">
            <w:pPr>
              <w:spacing w:line="240" w:lineRule="auto"/>
              <w:ind w:firstLine="0"/>
              <w:rPr>
                <w:rFonts w:cs="Times New Roman"/>
                <w:sz w:val="20"/>
                <w:szCs w:val="20"/>
              </w:rPr>
              <w:pPrChange w:id="2098" w:author="Maria Myslina" w:date="2019-06-04T15:13:00Z">
                <w:pPr>
                  <w:spacing w:line="276" w:lineRule="auto"/>
                  <w:ind w:firstLine="0"/>
                </w:pPr>
              </w:pPrChange>
            </w:pPr>
            <w:r w:rsidRPr="003B7399">
              <w:rPr>
                <w:rFonts w:cs="Times New Roman"/>
                <w:sz w:val="20"/>
                <w:szCs w:val="20"/>
              </w:rPr>
              <w:t>60.0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09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C4E3D01" w14:textId="77777777" w:rsidR="00D74124" w:rsidRPr="003B7399" w:rsidRDefault="001732C5" w:rsidP="003B7399">
            <w:pPr>
              <w:spacing w:line="240" w:lineRule="auto"/>
              <w:ind w:firstLine="0"/>
              <w:rPr>
                <w:rFonts w:cs="Times New Roman"/>
                <w:sz w:val="20"/>
                <w:szCs w:val="20"/>
              </w:rPr>
              <w:pPrChange w:id="2100" w:author="Maria Myslina" w:date="2019-06-04T15:13:00Z">
                <w:pPr>
                  <w:spacing w:line="276" w:lineRule="auto"/>
                  <w:ind w:firstLine="0"/>
                </w:pPr>
              </w:pPrChange>
            </w:pPr>
            <w:r w:rsidRPr="003B7399">
              <w:rPr>
                <w:rFonts w:cs="Times New Roman"/>
                <w:sz w:val="20"/>
                <w:szCs w:val="20"/>
              </w:rPr>
              <w:t>61.0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10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0874440" w14:textId="77777777" w:rsidR="00D74124" w:rsidRPr="003B7399" w:rsidRDefault="001732C5" w:rsidP="003B7399">
            <w:pPr>
              <w:spacing w:line="240" w:lineRule="auto"/>
              <w:ind w:firstLine="0"/>
              <w:rPr>
                <w:rFonts w:cs="Times New Roman"/>
                <w:sz w:val="20"/>
                <w:szCs w:val="20"/>
              </w:rPr>
              <w:pPrChange w:id="2102" w:author="Maria Myslina" w:date="2019-06-04T15:13:00Z">
                <w:pPr>
                  <w:spacing w:line="276" w:lineRule="auto"/>
                  <w:ind w:firstLine="0"/>
                </w:pPr>
              </w:pPrChange>
            </w:pPr>
            <w:r w:rsidRPr="003B7399">
              <w:rPr>
                <w:rFonts w:cs="Times New Roman"/>
                <w:sz w:val="20"/>
                <w:szCs w:val="20"/>
              </w:rPr>
              <w:t>1.67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0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05232E0" w14:textId="77777777" w:rsidR="00D74124" w:rsidRPr="003B7399" w:rsidRDefault="001732C5" w:rsidP="003B7399">
            <w:pPr>
              <w:spacing w:line="240" w:lineRule="auto"/>
              <w:ind w:firstLine="0"/>
              <w:rPr>
                <w:rFonts w:cs="Times New Roman"/>
                <w:sz w:val="20"/>
                <w:szCs w:val="20"/>
              </w:rPr>
              <w:pPrChange w:id="210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0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C769D3C" w14:textId="77777777" w:rsidR="00D74124" w:rsidRPr="003B7399" w:rsidRDefault="001732C5" w:rsidP="003B7399">
            <w:pPr>
              <w:spacing w:line="240" w:lineRule="auto"/>
              <w:ind w:firstLine="0"/>
              <w:rPr>
                <w:rFonts w:cs="Times New Roman"/>
                <w:sz w:val="20"/>
                <w:szCs w:val="20"/>
              </w:rPr>
              <w:pPrChange w:id="2106" w:author="Maria Myslina" w:date="2019-06-04T15:13:00Z">
                <w:pPr>
                  <w:spacing w:line="276" w:lineRule="auto"/>
                  <w:ind w:firstLine="0"/>
                </w:pPr>
              </w:pPrChange>
            </w:pPr>
            <w:r w:rsidRPr="003B7399">
              <w:rPr>
                <w:rFonts w:cs="Times New Roman"/>
                <w:sz w:val="20"/>
                <w:szCs w:val="20"/>
              </w:rPr>
              <w:t>5.26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0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D7AC2D0" w14:textId="77777777" w:rsidR="00D74124" w:rsidRPr="003B7399" w:rsidRDefault="001732C5" w:rsidP="003B7399">
            <w:pPr>
              <w:spacing w:line="240" w:lineRule="auto"/>
              <w:ind w:firstLine="0"/>
              <w:rPr>
                <w:rFonts w:cs="Times New Roman"/>
                <w:sz w:val="20"/>
                <w:szCs w:val="20"/>
              </w:rPr>
              <w:pPrChange w:id="2108" w:author="Maria Myslina" w:date="2019-06-04T15:13:00Z">
                <w:pPr>
                  <w:spacing w:line="276" w:lineRule="auto"/>
                  <w:ind w:firstLine="0"/>
                </w:pPr>
              </w:pPrChange>
            </w:pPr>
            <w:r w:rsidRPr="003B7399">
              <w:rPr>
                <w:rFonts w:cs="Times New Roman"/>
                <w:sz w:val="20"/>
                <w:szCs w:val="20"/>
              </w:rPr>
              <w:t>5.27</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10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990925C" w14:textId="77777777" w:rsidR="00D74124" w:rsidRPr="003B7399" w:rsidRDefault="001732C5" w:rsidP="003B7399">
            <w:pPr>
              <w:spacing w:line="240" w:lineRule="auto"/>
              <w:ind w:firstLine="0"/>
              <w:rPr>
                <w:rFonts w:cs="Times New Roman"/>
                <w:sz w:val="20"/>
                <w:szCs w:val="20"/>
              </w:rPr>
              <w:pPrChange w:id="2110" w:author="Maria Myslina" w:date="2019-06-04T15:13:00Z">
                <w:pPr>
                  <w:spacing w:line="276" w:lineRule="auto"/>
                  <w:ind w:firstLine="0"/>
                </w:pPr>
              </w:pPrChange>
            </w:pPr>
            <w:r w:rsidRPr="003B7399">
              <w:rPr>
                <w:rFonts w:cs="Times New Roman"/>
                <w:sz w:val="20"/>
                <w:szCs w:val="20"/>
              </w:rPr>
              <w:t>0.27</w:t>
            </w:r>
          </w:p>
        </w:tc>
      </w:tr>
      <w:tr w:rsidR="00D74124" w:rsidRPr="003B7399" w14:paraId="4B37C63F" w14:textId="77777777" w:rsidTr="003B7399">
        <w:trPr>
          <w:trHeight w:val="284"/>
          <w:trPrChange w:id="211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11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2C74615" w14:textId="77777777" w:rsidR="00D74124" w:rsidRPr="003B7399" w:rsidRDefault="001732C5" w:rsidP="003B7399">
            <w:pPr>
              <w:spacing w:line="240" w:lineRule="auto"/>
              <w:ind w:firstLine="0"/>
              <w:rPr>
                <w:rFonts w:cs="Times New Roman"/>
                <w:sz w:val="20"/>
                <w:szCs w:val="20"/>
              </w:rPr>
              <w:pPrChange w:id="2113" w:author="Maria Myslina" w:date="2019-06-04T15:13:00Z">
                <w:pPr>
                  <w:spacing w:line="276" w:lineRule="auto"/>
                  <w:ind w:firstLine="0"/>
                </w:pPr>
              </w:pPrChange>
            </w:pPr>
            <w:r w:rsidRPr="003B7399">
              <w:rPr>
                <w:rFonts w:cs="Times New Roman"/>
                <w:sz w:val="20"/>
                <w:szCs w:val="20"/>
              </w:rPr>
              <w:t>61.0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1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D873E9" w14:textId="77777777" w:rsidR="00D74124" w:rsidRPr="003B7399" w:rsidRDefault="001732C5" w:rsidP="003B7399">
            <w:pPr>
              <w:spacing w:line="240" w:lineRule="auto"/>
              <w:ind w:firstLine="0"/>
              <w:rPr>
                <w:rFonts w:cs="Times New Roman"/>
                <w:sz w:val="20"/>
                <w:szCs w:val="20"/>
              </w:rPr>
              <w:pPrChange w:id="2115" w:author="Maria Myslina" w:date="2019-06-04T15:13:00Z">
                <w:pPr>
                  <w:spacing w:line="276" w:lineRule="auto"/>
                  <w:ind w:firstLine="0"/>
                </w:pPr>
              </w:pPrChange>
            </w:pPr>
            <w:r w:rsidRPr="003B7399">
              <w:rPr>
                <w:rFonts w:cs="Times New Roman"/>
                <w:sz w:val="20"/>
                <w:szCs w:val="20"/>
              </w:rPr>
              <w:t>62.0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11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27E39B25" w14:textId="77777777" w:rsidR="00D74124" w:rsidRPr="003B7399" w:rsidRDefault="001732C5" w:rsidP="003B7399">
            <w:pPr>
              <w:spacing w:line="240" w:lineRule="auto"/>
              <w:ind w:firstLine="0"/>
              <w:rPr>
                <w:rFonts w:cs="Times New Roman"/>
                <w:sz w:val="20"/>
                <w:szCs w:val="20"/>
              </w:rPr>
              <w:pPrChange w:id="2117" w:author="Maria Myslina" w:date="2019-06-04T15:13:00Z">
                <w:pPr>
                  <w:spacing w:line="276" w:lineRule="auto"/>
                  <w:ind w:firstLine="0"/>
                </w:pPr>
              </w:pPrChange>
            </w:pPr>
            <w:r w:rsidRPr="003B7399">
              <w:rPr>
                <w:rFonts w:cs="Times New Roman"/>
                <w:sz w:val="20"/>
                <w:szCs w:val="20"/>
              </w:rPr>
              <w:t>1.64</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1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61C3AAB0" w14:textId="77777777" w:rsidR="00D74124" w:rsidRPr="003B7399" w:rsidRDefault="001732C5" w:rsidP="003B7399">
            <w:pPr>
              <w:spacing w:line="240" w:lineRule="auto"/>
              <w:ind w:firstLine="0"/>
              <w:rPr>
                <w:rFonts w:cs="Times New Roman"/>
                <w:sz w:val="20"/>
                <w:szCs w:val="20"/>
              </w:rPr>
              <w:pPrChange w:id="211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2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A781062" w14:textId="77777777" w:rsidR="00D74124" w:rsidRPr="003B7399" w:rsidRDefault="001732C5" w:rsidP="003B7399">
            <w:pPr>
              <w:spacing w:line="240" w:lineRule="auto"/>
              <w:ind w:firstLine="0"/>
              <w:rPr>
                <w:rFonts w:cs="Times New Roman"/>
                <w:sz w:val="20"/>
                <w:szCs w:val="20"/>
              </w:rPr>
              <w:pPrChange w:id="2121" w:author="Maria Myslina" w:date="2019-06-04T15:13:00Z">
                <w:pPr>
                  <w:spacing w:line="276" w:lineRule="auto"/>
                  <w:ind w:firstLine="0"/>
                </w:pPr>
              </w:pPrChange>
            </w:pPr>
            <w:r w:rsidRPr="003B7399">
              <w:rPr>
                <w:rFonts w:cs="Times New Roman"/>
                <w:sz w:val="20"/>
                <w:szCs w:val="20"/>
              </w:rPr>
              <w:t>4.35</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2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B194F66" w14:textId="77777777" w:rsidR="00D74124" w:rsidRPr="003B7399" w:rsidRDefault="001732C5" w:rsidP="003B7399">
            <w:pPr>
              <w:spacing w:line="240" w:lineRule="auto"/>
              <w:ind w:firstLine="0"/>
              <w:rPr>
                <w:rFonts w:cs="Times New Roman"/>
                <w:sz w:val="20"/>
                <w:szCs w:val="20"/>
              </w:rPr>
              <w:pPrChange w:id="2123" w:author="Maria Myslina" w:date="2019-06-04T15:13:00Z">
                <w:pPr>
                  <w:spacing w:line="276" w:lineRule="auto"/>
                  <w:ind w:firstLine="0"/>
                </w:pPr>
              </w:pPrChange>
            </w:pPr>
            <w:r w:rsidRPr="003B7399">
              <w:rPr>
                <w:rFonts w:cs="Times New Roman"/>
                <w:sz w:val="20"/>
                <w:szCs w:val="20"/>
              </w:rPr>
              <w:t>4.37</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12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7507E70D" w14:textId="77777777" w:rsidR="00D74124" w:rsidRPr="003B7399" w:rsidRDefault="001732C5" w:rsidP="003B7399">
            <w:pPr>
              <w:spacing w:line="240" w:lineRule="auto"/>
              <w:ind w:firstLine="0"/>
              <w:rPr>
                <w:rFonts w:cs="Times New Roman"/>
                <w:sz w:val="20"/>
                <w:szCs w:val="20"/>
              </w:rPr>
              <w:pPrChange w:id="2125" w:author="Maria Myslina" w:date="2019-06-04T15:13:00Z">
                <w:pPr>
                  <w:spacing w:line="276" w:lineRule="auto"/>
                  <w:ind w:firstLine="0"/>
                </w:pPr>
              </w:pPrChange>
            </w:pPr>
            <w:r w:rsidRPr="003B7399">
              <w:rPr>
                <w:rFonts w:cs="Times New Roman"/>
                <w:sz w:val="20"/>
                <w:szCs w:val="20"/>
              </w:rPr>
              <w:t>0.32</w:t>
            </w:r>
          </w:p>
        </w:tc>
      </w:tr>
      <w:tr w:rsidR="00D74124" w:rsidRPr="003B7399" w14:paraId="7236535B" w14:textId="77777777" w:rsidTr="003B7399">
        <w:trPr>
          <w:trHeight w:val="284"/>
          <w:trPrChange w:id="212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12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5BD47B6" w14:textId="77777777" w:rsidR="00D74124" w:rsidRPr="003B7399" w:rsidRDefault="001732C5" w:rsidP="003B7399">
            <w:pPr>
              <w:spacing w:line="240" w:lineRule="auto"/>
              <w:ind w:firstLine="0"/>
              <w:rPr>
                <w:rFonts w:cs="Times New Roman"/>
                <w:sz w:val="20"/>
                <w:szCs w:val="20"/>
              </w:rPr>
              <w:pPrChange w:id="2128" w:author="Maria Myslina" w:date="2019-06-04T15:13:00Z">
                <w:pPr>
                  <w:spacing w:line="276" w:lineRule="auto"/>
                  <w:ind w:firstLine="0"/>
                </w:pPr>
              </w:pPrChange>
            </w:pPr>
            <w:r w:rsidRPr="003B7399">
              <w:rPr>
                <w:rFonts w:cs="Times New Roman"/>
                <w:sz w:val="20"/>
                <w:szCs w:val="20"/>
              </w:rPr>
              <w:t>62.0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2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974EF61" w14:textId="77777777" w:rsidR="00D74124" w:rsidRPr="003B7399" w:rsidRDefault="001732C5" w:rsidP="003B7399">
            <w:pPr>
              <w:spacing w:line="240" w:lineRule="auto"/>
              <w:ind w:firstLine="0"/>
              <w:rPr>
                <w:rFonts w:cs="Times New Roman"/>
                <w:sz w:val="20"/>
                <w:szCs w:val="20"/>
              </w:rPr>
              <w:pPrChange w:id="2130" w:author="Maria Myslina" w:date="2019-06-04T15:13:00Z">
                <w:pPr>
                  <w:spacing w:line="276" w:lineRule="auto"/>
                  <w:ind w:firstLine="0"/>
                </w:pPr>
              </w:pPrChange>
            </w:pPr>
            <w:r w:rsidRPr="003B7399">
              <w:rPr>
                <w:rFonts w:cs="Times New Roman"/>
                <w:sz w:val="20"/>
                <w:szCs w:val="20"/>
              </w:rPr>
              <w:t>63.0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13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610230B" w14:textId="77777777" w:rsidR="00D74124" w:rsidRPr="003B7399" w:rsidRDefault="001732C5" w:rsidP="003B7399">
            <w:pPr>
              <w:spacing w:line="240" w:lineRule="auto"/>
              <w:ind w:firstLine="0"/>
              <w:rPr>
                <w:rFonts w:cs="Times New Roman"/>
                <w:sz w:val="20"/>
                <w:szCs w:val="20"/>
              </w:rPr>
              <w:pPrChange w:id="2132" w:author="Maria Myslina" w:date="2019-06-04T15:13:00Z">
                <w:pPr>
                  <w:spacing w:line="276" w:lineRule="auto"/>
                  <w:ind w:firstLine="0"/>
                </w:pPr>
              </w:pPrChange>
            </w:pPr>
            <w:r w:rsidRPr="003B7399">
              <w:rPr>
                <w:rFonts w:cs="Times New Roman"/>
                <w:sz w:val="20"/>
                <w:szCs w:val="20"/>
              </w:rPr>
              <w:t>1.61</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3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41D4FC9" w14:textId="77777777" w:rsidR="00D74124" w:rsidRPr="003B7399" w:rsidRDefault="001732C5" w:rsidP="003B7399">
            <w:pPr>
              <w:spacing w:line="240" w:lineRule="auto"/>
              <w:ind w:firstLine="0"/>
              <w:rPr>
                <w:rFonts w:cs="Times New Roman"/>
                <w:sz w:val="20"/>
                <w:szCs w:val="20"/>
              </w:rPr>
              <w:pPrChange w:id="213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3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38AB659" w14:textId="77777777" w:rsidR="00D74124" w:rsidRPr="003B7399" w:rsidRDefault="001732C5" w:rsidP="003B7399">
            <w:pPr>
              <w:spacing w:line="240" w:lineRule="auto"/>
              <w:ind w:firstLine="0"/>
              <w:rPr>
                <w:rFonts w:cs="Times New Roman"/>
                <w:sz w:val="20"/>
                <w:szCs w:val="20"/>
              </w:rPr>
              <w:pPrChange w:id="2136" w:author="Maria Myslina" w:date="2019-06-04T15:13:00Z">
                <w:pPr>
                  <w:spacing w:line="276" w:lineRule="auto"/>
                  <w:ind w:firstLine="0"/>
                </w:pPr>
              </w:pPrChange>
            </w:pPr>
            <w:r w:rsidRPr="003B7399">
              <w:rPr>
                <w:rFonts w:cs="Times New Roman"/>
                <w:sz w:val="20"/>
                <w:szCs w:val="20"/>
              </w:rPr>
              <w:t>6.41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3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B82567C" w14:textId="77777777" w:rsidR="00D74124" w:rsidRPr="003B7399" w:rsidRDefault="001732C5" w:rsidP="003B7399">
            <w:pPr>
              <w:spacing w:line="240" w:lineRule="auto"/>
              <w:ind w:firstLine="0"/>
              <w:rPr>
                <w:rFonts w:cs="Times New Roman"/>
                <w:sz w:val="20"/>
                <w:szCs w:val="20"/>
              </w:rPr>
              <w:pPrChange w:id="2138" w:author="Maria Myslina" w:date="2019-06-04T15:13:00Z">
                <w:pPr>
                  <w:spacing w:line="276" w:lineRule="auto"/>
                  <w:ind w:firstLine="0"/>
                </w:pPr>
              </w:pPrChange>
            </w:pPr>
            <w:r w:rsidRPr="003B7399">
              <w:rPr>
                <w:rFonts w:cs="Times New Roman"/>
                <w:sz w:val="20"/>
                <w:szCs w:val="20"/>
              </w:rPr>
              <w:t>6.42</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13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23CD14E" w14:textId="77777777" w:rsidR="00D74124" w:rsidRPr="003B7399" w:rsidRDefault="001732C5" w:rsidP="003B7399">
            <w:pPr>
              <w:spacing w:line="240" w:lineRule="auto"/>
              <w:ind w:firstLine="0"/>
              <w:rPr>
                <w:rFonts w:cs="Times New Roman"/>
                <w:sz w:val="20"/>
                <w:szCs w:val="20"/>
              </w:rPr>
              <w:pPrChange w:id="2140" w:author="Maria Myslina" w:date="2019-06-04T15:13:00Z">
                <w:pPr>
                  <w:spacing w:line="276" w:lineRule="auto"/>
                  <w:ind w:firstLine="0"/>
                </w:pPr>
              </w:pPrChange>
            </w:pPr>
            <w:r w:rsidRPr="003B7399">
              <w:rPr>
                <w:rFonts w:cs="Times New Roman"/>
                <w:sz w:val="20"/>
                <w:szCs w:val="20"/>
              </w:rPr>
              <w:t>0.22</w:t>
            </w:r>
          </w:p>
        </w:tc>
      </w:tr>
      <w:tr w:rsidR="00D74124" w:rsidRPr="003B7399" w14:paraId="3000CBF0" w14:textId="77777777" w:rsidTr="003B7399">
        <w:trPr>
          <w:trHeight w:val="284"/>
          <w:trPrChange w:id="214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14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28C8D7" w14:textId="77777777" w:rsidR="00D74124" w:rsidRPr="003B7399" w:rsidRDefault="001732C5" w:rsidP="003B7399">
            <w:pPr>
              <w:spacing w:line="240" w:lineRule="auto"/>
              <w:ind w:firstLine="0"/>
              <w:rPr>
                <w:rFonts w:cs="Times New Roman"/>
                <w:sz w:val="20"/>
                <w:szCs w:val="20"/>
              </w:rPr>
              <w:pPrChange w:id="2143" w:author="Maria Myslina" w:date="2019-06-04T15:13:00Z">
                <w:pPr>
                  <w:spacing w:line="276" w:lineRule="auto"/>
                  <w:ind w:firstLine="0"/>
                </w:pPr>
              </w:pPrChange>
            </w:pPr>
            <w:r w:rsidRPr="003B7399">
              <w:rPr>
                <w:rFonts w:cs="Times New Roman"/>
                <w:sz w:val="20"/>
                <w:szCs w:val="20"/>
              </w:rPr>
              <w:t>63.0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4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CADB78D" w14:textId="77777777" w:rsidR="00D74124" w:rsidRPr="003B7399" w:rsidRDefault="001732C5" w:rsidP="003B7399">
            <w:pPr>
              <w:spacing w:line="240" w:lineRule="auto"/>
              <w:ind w:firstLine="0"/>
              <w:rPr>
                <w:rFonts w:cs="Times New Roman"/>
                <w:sz w:val="20"/>
                <w:szCs w:val="20"/>
              </w:rPr>
              <w:pPrChange w:id="2145" w:author="Maria Myslina" w:date="2019-06-04T15:13:00Z">
                <w:pPr>
                  <w:spacing w:line="276" w:lineRule="auto"/>
                  <w:ind w:firstLine="0"/>
                </w:pPr>
              </w:pPrChange>
            </w:pPr>
            <w:r w:rsidRPr="003B7399">
              <w:rPr>
                <w:rFonts w:cs="Times New Roman"/>
                <w:sz w:val="20"/>
                <w:szCs w:val="20"/>
              </w:rPr>
              <w:t>64.0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14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674EB9" w14:textId="77777777" w:rsidR="00D74124" w:rsidRPr="003B7399" w:rsidRDefault="001732C5" w:rsidP="003B7399">
            <w:pPr>
              <w:spacing w:line="240" w:lineRule="auto"/>
              <w:ind w:firstLine="0"/>
              <w:rPr>
                <w:rFonts w:cs="Times New Roman"/>
                <w:sz w:val="20"/>
                <w:szCs w:val="20"/>
              </w:rPr>
              <w:pPrChange w:id="2147" w:author="Maria Myslina" w:date="2019-06-04T15:13:00Z">
                <w:pPr>
                  <w:spacing w:line="276" w:lineRule="auto"/>
                  <w:ind w:firstLine="0"/>
                </w:pPr>
              </w:pPrChange>
            </w:pPr>
            <w:r w:rsidRPr="003B7399">
              <w:rPr>
                <w:rFonts w:cs="Times New Roman"/>
                <w:sz w:val="20"/>
                <w:szCs w:val="20"/>
              </w:rPr>
              <w:t>1.59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4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4943F961" w14:textId="77777777" w:rsidR="00D74124" w:rsidRPr="003B7399" w:rsidRDefault="001732C5" w:rsidP="003B7399">
            <w:pPr>
              <w:spacing w:line="240" w:lineRule="auto"/>
              <w:ind w:firstLine="0"/>
              <w:rPr>
                <w:rFonts w:cs="Times New Roman"/>
                <w:sz w:val="20"/>
                <w:szCs w:val="20"/>
              </w:rPr>
              <w:pPrChange w:id="214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5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C2E6D6" w14:textId="77777777" w:rsidR="00D74124" w:rsidRPr="003B7399" w:rsidRDefault="001732C5" w:rsidP="003B7399">
            <w:pPr>
              <w:spacing w:line="240" w:lineRule="auto"/>
              <w:ind w:firstLine="0"/>
              <w:rPr>
                <w:rFonts w:cs="Times New Roman"/>
                <w:sz w:val="20"/>
                <w:szCs w:val="20"/>
              </w:rPr>
              <w:pPrChange w:id="2151" w:author="Maria Myslina" w:date="2019-06-04T15:13:00Z">
                <w:pPr>
                  <w:spacing w:line="276" w:lineRule="auto"/>
                  <w:ind w:firstLine="0"/>
                </w:pPr>
              </w:pPrChange>
            </w:pPr>
            <w:r w:rsidRPr="003B7399">
              <w:rPr>
                <w:rFonts w:cs="Times New Roman"/>
                <w:sz w:val="20"/>
                <w:szCs w:val="20"/>
              </w:rPr>
              <w:t>5.1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5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031E8F77" w14:textId="77777777" w:rsidR="00D74124" w:rsidRPr="003B7399" w:rsidRDefault="001732C5" w:rsidP="003B7399">
            <w:pPr>
              <w:spacing w:line="240" w:lineRule="auto"/>
              <w:ind w:firstLine="0"/>
              <w:rPr>
                <w:rFonts w:cs="Times New Roman"/>
                <w:sz w:val="20"/>
                <w:szCs w:val="20"/>
              </w:rPr>
              <w:pPrChange w:id="2153" w:author="Maria Myslina" w:date="2019-06-04T15:13:00Z">
                <w:pPr>
                  <w:spacing w:line="276" w:lineRule="auto"/>
                  <w:ind w:firstLine="0"/>
                </w:pPr>
              </w:pPrChange>
            </w:pPr>
            <w:r w:rsidRPr="003B7399">
              <w:rPr>
                <w:rFonts w:cs="Times New Roman"/>
                <w:sz w:val="20"/>
                <w:szCs w:val="20"/>
              </w:rPr>
              <w:t>5.11</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15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672750A" w14:textId="77777777" w:rsidR="00D74124" w:rsidRPr="003B7399" w:rsidRDefault="001732C5" w:rsidP="003B7399">
            <w:pPr>
              <w:spacing w:line="240" w:lineRule="auto"/>
              <w:ind w:firstLine="0"/>
              <w:rPr>
                <w:rFonts w:cs="Times New Roman"/>
                <w:sz w:val="20"/>
                <w:szCs w:val="20"/>
              </w:rPr>
              <w:pPrChange w:id="2155" w:author="Maria Myslina" w:date="2019-06-04T15:13:00Z">
                <w:pPr>
                  <w:spacing w:line="276" w:lineRule="auto"/>
                  <w:ind w:firstLine="0"/>
                </w:pPr>
              </w:pPrChange>
            </w:pPr>
            <w:r w:rsidRPr="003B7399">
              <w:rPr>
                <w:rFonts w:cs="Times New Roman"/>
                <w:sz w:val="20"/>
                <w:szCs w:val="20"/>
              </w:rPr>
              <w:t>0.27</w:t>
            </w:r>
          </w:p>
        </w:tc>
      </w:tr>
      <w:tr w:rsidR="00D74124" w:rsidRPr="003B7399" w14:paraId="77950E98" w14:textId="77777777" w:rsidTr="003B7399">
        <w:trPr>
          <w:trHeight w:val="284"/>
          <w:trPrChange w:id="215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15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99C95B9" w14:textId="77777777" w:rsidR="00D74124" w:rsidRPr="003B7399" w:rsidRDefault="001732C5" w:rsidP="003B7399">
            <w:pPr>
              <w:spacing w:line="240" w:lineRule="auto"/>
              <w:ind w:firstLine="0"/>
              <w:rPr>
                <w:rFonts w:cs="Times New Roman"/>
                <w:sz w:val="20"/>
                <w:szCs w:val="20"/>
              </w:rPr>
              <w:pPrChange w:id="2158" w:author="Maria Myslina" w:date="2019-06-04T15:13:00Z">
                <w:pPr>
                  <w:spacing w:line="276" w:lineRule="auto"/>
                  <w:ind w:firstLine="0"/>
                </w:pPr>
              </w:pPrChange>
            </w:pPr>
            <w:r w:rsidRPr="003B7399">
              <w:rPr>
                <w:rFonts w:cs="Times New Roman"/>
                <w:sz w:val="20"/>
                <w:szCs w:val="20"/>
              </w:rPr>
              <w:t>64.0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5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728A462" w14:textId="77777777" w:rsidR="00D74124" w:rsidRPr="003B7399" w:rsidRDefault="001732C5" w:rsidP="003B7399">
            <w:pPr>
              <w:spacing w:line="240" w:lineRule="auto"/>
              <w:ind w:firstLine="0"/>
              <w:rPr>
                <w:rFonts w:cs="Times New Roman"/>
                <w:sz w:val="20"/>
                <w:szCs w:val="20"/>
              </w:rPr>
              <w:pPrChange w:id="2160" w:author="Maria Myslina" w:date="2019-06-04T15:13:00Z">
                <w:pPr>
                  <w:spacing w:line="276" w:lineRule="auto"/>
                  <w:ind w:firstLine="0"/>
                </w:pPr>
              </w:pPrChange>
            </w:pPr>
            <w:r w:rsidRPr="003B7399">
              <w:rPr>
                <w:rFonts w:cs="Times New Roman"/>
                <w:sz w:val="20"/>
                <w:szCs w:val="20"/>
              </w:rPr>
              <w:t>65.0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16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D373D0F" w14:textId="77777777" w:rsidR="00D74124" w:rsidRPr="003B7399" w:rsidRDefault="001732C5" w:rsidP="003B7399">
            <w:pPr>
              <w:spacing w:line="240" w:lineRule="auto"/>
              <w:ind w:firstLine="0"/>
              <w:rPr>
                <w:rFonts w:cs="Times New Roman"/>
                <w:sz w:val="20"/>
                <w:szCs w:val="20"/>
              </w:rPr>
              <w:pPrChange w:id="2162" w:author="Maria Myslina" w:date="2019-06-04T15:13:00Z">
                <w:pPr>
                  <w:spacing w:line="276" w:lineRule="auto"/>
                  <w:ind w:firstLine="0"/>
                </w:pPr>
              </w:pPrChange>
            </w:pPr>
            <w:r w:rsidRPr="003B7399">
              <w:rPr>
                <w:rFonts w:cs="Times New Roman"/>
                <w:sz w:val="20"/>
                <w:szCs w:val="20"/>
              </w:rPr>
              <w:t>1.56</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6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B2E5338" w14:textId="77777777" w:rsidR="00D74124" w:rsidRPr="003B7399" w:rsidRDefault="001732C5" w:rsidP="003B7399">
            <w:pPr>
              <w:spacing w:line="240" w:lineRule="auto"/>
              <w:ind w:firstLine="0"/>
              <w:rPr>
                <w:rFonts w:cs="Times New Roman"/>
                <w:sz w:val="20"/>
                <w:szCs w:val="20"/>
              </w:rPr>
              <w:pPrChange w:id="216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6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B3B8567" w14:textId="77777777" w:rsidR="00D74124" w:rsidRPr="003B7399" w:rsidRDefault="001732C5" w:rsidP="003B7399">
            <w:pPr>
              <w:spacing w:line="240" w:lineRule="auto"/>
              <w:ind w:firstLine="0"/>
              <w:rPr>
                <w:rFonts w:cs="Times New Roman"/>
                <w:sz w:val="20"/>
                <w:szCs w:val="20"/>
              </w:rPr>
              <w:pPrChange w:id="2166" w:author="Maria Myslina" w:date="2019-06-04T15:13:00Z">
                <w:pPr>
                  <w:spacing w:line="276" w:lineRule="auto"/>
                  <w:ind w:firstLine="0"/>
                </w:pPr>
              </w:pPrChange>
            </w:pPr>
            <w:r w:rsidRPr="003B7399">
              <w:rPr>
                <w:rFonts w:cs="Times New Roman"/>
                <w:sz w:val="20"/>
                <w:szCs w:val="20"/>
              </w:rPr>
              <w:t>5.26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6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5799635" w14:textId="77777777" w:rsidR="00D74124" w:rsidRPr="003B7399" w:rsidRDefault="001732C5" w:rsidP="003B7399">
            <w:pPr>
              <w:spacing w:line="240" w:lineRule="auto"/>
              <w:ind w:firstLine="0"/>
              <w:rPr>
                <w:rFonts w:cs="Times New Roman"/>
                <w:sz w:val="20"/>
                <w:szCs w:val="20"/>
              </w:rPr>
              <w:pPrChange w:id="2168" w:author="Maria Myslina" w:date="2019-06-04T15:13:00Z">
                <w:pPr>
                  <w:spacing w:line="276" w:lineRule="auto"/>
                  <w:ind w:firstLine="0"/>
                </w:pPr>
              </w:pPrChange>
            </w:pPr>
            <w:r w:rsidRPr="003B7399">
              <w:rPr>
                <w:rFonts w:cs="Times New Roman"/>
                <w:sz w:val="20"/>
                <w:szCs w:val="20"/>
              </w:rPr>
              <w:t>5.28</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16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4846EA2" w14:textId="77777777" w:rsidR="00D74124" w:rsidRPr="003B7399" w:rsidRDefault="001732C5" w:rsidP="003B7399">
            <w:pPr>
              <w:spacing w:line="240" w:lineRule="auto"/>
              <w:ind w:firstLine="0"/>
              <w:rPr>
                <w:rFonts w:cs="Times New Roman"/>
                <w:sz w:val="20"/>
                <w:szCs w:val="20"/>
              </w:rPr>
              <w:pPrChange w:id="2170" w:author="Maria Myslina" w:date="2019-06-04T15:13:00Z">
                <w:pPr>
                  <w:spacing w:line="276" w:lineRule="auto"/>
                  <w:ind w:firstLine="0"/>
                </w:pPr>
              </w:pPrChange>
            </w:pPr>
            <w:r w:rsidRPr="003B7399">
              <w:rPr>
                <w:rFonts w:cs="Times New Roman"/>
                <w:sz w:val="20"/>
                <w:szCs w:val="20"/>
              </w:rPr>
              <w:t>0.26</w:t>
            </w:r>
          </w:p>
        </w:tc>
      </w:tr>
      <w:tr w:rsidR="00D74124" w:rsidRPr="003B7399" w14:paraId="6F74F008" w14:textId="77777777" w:rsidTr="003B7399">
        <w:trPr>
          <w:trHeight w:val="284"/>
          <w:trPrChange w:id="217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17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C5DE3F1" w14:textId="77777777" w:rsidR="00D74124" w:rsidRPr="003B7399" w:rsidRDefault="001732C5" w:rsidP="003B7399">
            <w:pPr>
              <w:spacing w:line="240" w:lineRule="auto"/>
              <w:ind w:firstLine="0"/>
              <w:rPr>
                <w:rFonts w:cs="Times New Roman"/>
                <w:sz w:val="20"/>
                <w:szCs w:val="20"/>
              </w:rPr>
              <w:pPrChange w:id="2173" w:author="Maria Myslina" w:date="2019-06-04T15:13:00Z">
                <w:pPr>
                  <w:spacing w:line="276" w:lineRule="auto"/>
                  <w:ind w:firstLine="0"/>
                </w:pPr>
              </w:pPrChange>
            </w:pPr>
            <w:r w:rsidRPr="003B7399">
              <w:rPr>
                <w:rFonts w:cs="Times New Roman"/>
                <w:sz w:val="20"/>
                <w:szCs w:val="20"/>
              </w:rPr>
              <w:t>65.0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7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8FE5ECE" w14:textId="77777777" w:rsidR="00D74124" w:rsidRPr="003B7399" w:rsidRDefault="001732C5" w:rsidP="003B7399">
            <w:pPr>
              <w:spacing w:line="240" w:lineRule="auto"/>
              <w:ind w:firstLine="0"/>
              <w:rPr>
                <w:rFonts w:cs="Times New Roman"/>
                <w:sz w:val="20"/>
                <w:szCs w:val="20"/>
              </w:rPr>
              <w:pPrChange w:id="2175" w:author="Maria Myslina" w:date="2019-06-04T15:13:00Z">
                <w:pPr>
                  <w:spacing w:line="276" w:lineRule="auto"/>
                  <w:ind w:firstLine="0"/>
                </w:pPr>
              </w:pPrChange>
            </w:pPr>
            <w:r w:rsidRPr="003B7399">
              <w:rPr>
                <w:rFonts w:cs="Times New Roman"/>
                <w:sz w:val="20"/>
                <w:szCs w:val="20"/>
              </w:rPr>
              <w:t>66.0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17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187DEE6" w14:textId="77777777" w:rsidR="00D74124" w:rsidRPr="003B7399" w:rsidRDefault="001732C5" w:rsidP="003B7399">
            <w:pPr>
              <w:spacing w:line="240" w:lineRule="auto"/>
              <w:ind w:firstLine="0"/>
              <w:rPr>
                <w:rFonts w:cs="Times New Roman"/>
                <w:sz w:val="20"/>
                <w:szCs w:val="20"/>
              </w:rPr>
              <w:pPrChange w:id="2177" w:author="Maria Myslina" w:date="2019-06-04T15:13:00Z">
                <w:pPr>
                  <w:spacing w:line="276" w:lineRule="auto"/>
                  <w:ind w:firstLine="0"/>
                </w:pPr>
              </w:pPrChange>
            </w:pPr>
            <w:r w:rsidRPr="003B7399">
              <w:rPr>
                <w:rFonts w:cs="Times New Roman"/>
                <w:sz w:val="20"/>
                <w:szCs w:val="20"/>
              </w:rPr>
              <w:t>1.54</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17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147F0422" w14:textId="77777777" w:rsidR="00D74124" w:rsidRPr="003B7399" w:rsidRDefault="001732C5" w:rsidP="003B7399">
            <w:pPr>
              <w:spacing w:line="240" w:lineRule="auto"/>
              <w:ind w:firstLine="0"/>
              <w:rPr>
                <w:rFonts w:cs="Times New Roman"/>
                <w:sz w:val="20"/>
                <w:szCs w:val="20"/>
              </w:rPr>
              <w:pPrChange w:id="217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8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67CE5960" w14:textId="77777777" w:rsidR="00D74124" w:rsidRPr="003B7399" w:rsidRDefault="001732C5" w:rsidP="003B7399">
            <w:pPr>
              <w:spacing w:line="240" w:lineRule="auto"/>
              <w:ind w:firstLine="0"/>
              <w:rPr>
                <w:rFonts w:cs="Times New Roman"/>
                <w:sz w:val="20"/>
                <w:szCs w:val="20"/>
              </w:rPr>
              <w:pPrChange w:id="2181" w:author="Maria Myslina" w:date="2019-06-04T15:13:00Z">
                <w:pPr>
                  <w:spacing w:line="276" w:lineRule="auto"/>
                  <w:ind w:firstLine="0"/>
                </w:pPr>
              </w:pPrChange>
            </w:pPr>
            <w:r w:rsidRPr="003B7399">
              <w:rPr>
                <w:rFonts w:cs="Times New Roman"/>
                <w:sz w:val="20"/>
                <w:szCs w:val="20"/>
              </w:rPr>
              <w:t>5.21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18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7247AD96" w14:textId="77777777" w:rsidR="00D74124" w:rsidRPr="003B7399" w:rsidRDefault="001732C5" w:rsidP="003B7399">
            <w:pPr>
              <w:spacing w:line="240" w:lineRule="auto"/>
              <w:ind w:firstLine="0"/>
              <w:rPr>
                <w:rFonts w:cs="Times New Roman"/>
                <w:sz w:val="20"/>
                <w:szCs w:val="20"/>
              </w:rPr>
              <w:pPrChange w:id="2183" w:author="Maria Myslina" w:date="2019-06-04T15:13:00Z">
                <w:pPr>
                  <w:spacing w:line="276" w:lineRule="auto"/>
                  <w:ind w:firstLine="0"/>
                </w:pPr>
              </w:pPrChange>
            </w:pPr>
            <w:r w:rsidRPr="003B7399">
              <w:rPr>
                <w:rFonts w:cs="Times New Roman"/>
                <w:sz w:val="20"/>
                <w:szCs w:val="20"/>
              </w:rPr>
              <w:t>5.23</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18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2DB3B0B" w14:textId="77777777" w:rsidR="00D74124" w:rsidRPr="003B7399" w:rsidRDefault="001732C5" w:rsidP="003B7399">
            <w:pPr>
              <w:spacing w:line="240" w:lineRule="auto"/>
              <w:ind w:firstLine="0"/>
              <w:rPr>
                <w:rFonts w:cs="Times New Roman"/>
                <w:sz w:val="20"/>
                <w:szCs w:val="20"/>
              </w:rPr>
              <w:pPrChange w:id="2185" w:author="Maria Myslina" w:date="2019-06-04T15:13:00Z">
                <w:pPr>
                  <w:spacing w:line="276" w:lineRule="auto"/>
                  <w:ind w:firstLine="0"/>
                </w:pPr>
              </w:pPrChange>
            </w:pPr>
            <w:r w:rsidRPr="003B7399">
              <w:rPr>
                <w:rFonts w:cs="Times New Roman"/>
                <w:sz w:val="20"/>
                <w:szCs w:val="20"/>
              </w:rPr>
              <w:t>0.25</w:t>
            </w:r>
          </w:p>
        </w:tc>
      </w:tr>
      <w:tr w:rsidR="00D74124" w:rsidRPr="003B7399" w14:paraId="70CAD08F" w14:textId="77777777" w:rsidTr="003B7399">
        <w:trPr>
          <w:trHeight w:val="284"/>
          <w:trPrChange w:id="218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18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4295758" w14:textId="77777777" w:rsidR="00D74124" w:rsidRPr="003B7399" w:rsidRDefault="001732C5" w:rsidP="003B7399">
            <w:pPr>
              <w:spacing w:line="240" w:lineRule="auto"/>
              <w:ind w:firstLine="0"/>
              <w:rPr>
                <w:rFonts w:cs="Times New Roman"/>
                <w:sz w:val="20"/>
                <w:szCs w:val="20"/>
              </w:rPr>
              <w:pPrChange w:id="2188" w:author="Maria Myslina" w:date="2019-06-04T15:13:00Z">
                <w:pPr>
                  <w:spacing w:line="276" w:lineRule="auto"/>
                  <w:ind w:firstLine="0"/>
                </w:pPr>
              </w:pPrChange>
            </w:pPr>
            <w:r w:rsidRPr="003B7399">
              <w:rPr>
                <w:rFonts w:cs="Times New Roman"/>
                <w:sz w:val="20"/>
                <w:szCs w:val="20"/>
              </w:rPr>
              <w:t>66.0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8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108AF4C" w14:textId="77777777" w:rsidR="00D74124" w:rsidRPr="003B7399" w:rsidRDefault="001732C5" w:rsidP="003B7399">
            <w:pPr>
              <w:spacing w:line="240" w:lineRule="auto"/>
              <w:ind w:firstLine="0"/>
              <w:rPr>
                <w:rFonts w:cs="Times New Roman"/>
                <w:sz w:val="20"/>
                <w:szCs w:val="20"/>
              </w:rPr>
              <w:pPrChange w:id="2190" w:author="Maria Myslina" w:date="2019-06-04T15:13:00Z">
                <w:pPr>
                  <w:spacing w:line="276" w:lineRule="auto"/>
                  <w:ind w:firstLine="0"/>
                </w:pPr>
              </w:pPrChange>
            </w:pPr>
            <w:r w:rsidRPr="003B7399">
              <w:rPr>
                <w:rFonts w:cs="Times New Roman"/>
                <w:sz w:val="20"/>
                <w:szCs w:val="20"/>
              </w:rPr>
              <w:t>67.0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19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539D8D6" w14:textId="77777777" w:rsidR="00D74124" w:rsidRPr="003B7399" w:rsidRDefault="001732C5" w:rsidP="003B7399">
            <w:pPr>
              <w:spacing w:line="240" w:lineRule="auto"/>
              <w:ind w:firstLine="0"/>
              <w:rPr>
                <w:rFonts w:cs="Times New Roman"/>
                <w:sz w:val="20"/>
                <w:szCs w:val="20"/>
              </w:rPr>
              <w:pPrChange w:id="2192" w:author="Maria Myslina" w:date="2019-06-04T15:13:00Z">
                <w:pPr>
                  <w:spacing w:line="276" w:lineRule="auto"/>
                  <w:ind w:firstLine="0"/>
                </w:pPr>
              </w:pPrChange>
            </w:pPr>
            <w:r w:rsidRPr="003B7399">
              <w:rPr>
                <w:rFonts w:cs="Times New Roman"/>
                <w:sz w:val="20"/>
                <w:szCs w:val="20"/>
              </w:rPr>
              <w:t>1.52</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19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7408F0A" w14:textId="77777777" w:rsidR="00D74124" w:rsidRPr="003B7399" w:rsidRDefault="001732C5" w:rsidP="003B7399">
            <w:pPr>
              <w:spacing w:line="240" w:lineRule="auto"/>
              <w:ind w:firstLine="0"/>
              <w:rPr>
                <w:rFonts w:cs="Times New Roman"/>
                <w:sz w:val="20"/>
                <w:szCs w:val="20"/>
              </w:rPr>
              <w:pPrChange w:id="219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9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2BC51DF" w14:textId="77777777" w:rsidR="00D74124" w:rsidRPr="003B7399" w:rsidRDefault="001732C5" w:rsidP="003B7399">
            <w:pPr>
              <w:spacing w:line="240" w:lineRule="auto"/>
              <w:ind w:firstLine="0"/>
              <w:rPr>
                <w:rFonts w:cs="Times New Roman"/>
                <w:sz w:val="20"/>
                <w:szCs w:val="20"/>
              </w:rPr>
              <w:pPrChange w:id="2196" w:author="Maria Myslina" w:date="2019-06-04T15:13:00Z">
                <w:pPr>
                  <w:spacing w:line="276" w:lineRule="auto"/>
                  <w:ind w:firstLine="0"/>
                </w:pPr>
              </w:pPrChange>
            </w:pPr>
            <w:r w:rsidRPr="003B7399">
              <w:rPr>
                <w:rFonts w:cs="Times New Roman"/>
                <w:sz w:val="20"/>
                <w:szCs w:val="20"/>
              </w:rPr>
              <w:t>5.42</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19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D9D8651" w14:textId="77777777" w:rsidR="00D74124" w:rsidRPr="003B7399" w:rsidRDefault="001732C5" w:rsidP="003B7399">
            <w:pPr>
              <w:spacing w:line="240" w:lineRule="auto"/>
              <w:ind w:firstLine="0"/>
              <w:rPr>
                <w:rFonts w:cs="Times New Roman"/>
                <w:sz w:val="20"/>
                <w:szCs w:val="20"/>
              </w:rPr>
              <w:pPrChange w:id="2198" w:author="Maria Myslina" w:date="2019-06-04T15:13:00Z">
                <w:pPr>
                  <w:spacing w:line="276" w:lineRule="auto"/>
                  <w:ind w:firstLine="0"/>
                </w:pPr>
              </w:pPrChange>
            </w:pPr>
            <w:r w:rsidRPr="003B7399">
              <w:rPr>
                <w:rFonts w:cs="Times New Roman"/>
                <w:sz w:val="20"/>
                <w:szCs w:val="20"/>
              </w:rPr>
              <w:t>5.43</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19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F36B500" w14:textId="77777777" w:rsidR="00D74124" w:rsidRPr="003B7399" w:rsidRDefault="001732C5" w:rsidP="003B7399">
            <w:pPr>
              <w:spacing w:line="240" w:lineRule="auto"/>
              <w:ind w:firstLine="0"/>
              <w:rPr>
                <w:rFonts w:cs="Times New Roman"/>
                <w:sz w:val="20"/>
                <w:szCs w:val="20"/>
              </w:rPr>
              <w:pPrChange w:id="2200" w:author="Maria Myslina" w:date="2019-06-04T15:13:00Z">
                <w:pPr>
                  <w:spacing w:line="276" w:lineRule="auto"/>
                  <w:ind w:firstLine="0"/>
                </w:pPr>
              </w:pPrChange>
            </w:pPr>
            <w:r w:rsidRPr="003B7399">
              <w:rPr>
                <w:rFonts w:cs="Times New Roman"/>
                <w:sz w:val="20"/>
                <w:szCs w:val="20"/>
              </w:rPr>
              <w:t>0.24</w:t>
            </w:r>
          </w:p>
        </w:tc>
      </w:tr>
      <w:tr w:rsidR="00D74124" w:rsidRPr="003B7399" w14:paraId="651EEAD6" w14:textId="77777777" w:rsidTr="003B7399">
        <w:trPr>
          <w:trHeight w:val="284"/>
          <w:trPrChange w:id="2201"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202"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2FAFFF0D" w14:textId="77777777" w:rsidR="00D74124" w:rsidRPr="003B7399" w:rsidRDefault="001732C5" w:rsidP="003B7399">
            <w:pPr>
              <w:spacing w:line="240" w:lineRule="auto"/>
              <w:ind w:firstLine="0"/>
              <w:rPr>
                <w:rFonts w:cs="Times New Roman"/>
                <w:sz w:val="20"/>
                <w:szCs w:val="20"/>
              </w:rPr>
              <w:pPrChange w:id="2203" w:author="Maria Myslina" w:date="2019-06-04T15:13:00Z">
                <w:pPr>
                  <w:spacing w:line="276" w:lineRule="auto"/>
                  <w:ind w:firstLine="0"/>
                </w:pPr>
              </w:pPrChange>
            </w:pPr>
            <w:r w:rsidRPr="003B7399">
              <w:rPr>
                <w:rFonts w:cs="Times New Roman"/>
                <w:sz w:val="20"/>
                <w:szCs w:val="20"/>
              </w:rPr>
              <w:t>67.0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04"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0DD86E5E" w14:textId="77777777" w:rsidR="00D74124" w:rsidRPr="003B7399" w:rsidRDefault="001732C5" w:rsidP="003B7399">
            <w:pPr>
              <w:spacing w:line="240" w:lineRule="auto"/>
              <w:ind w:firstLine="0"/>
              <w:rPr>
                <w:rFonts w:cs="Times New Roman"/>
                <w:sz w:val="20"/>
                <w:szCs w:val="20"/>
              </w:rPr>
              <w:pPrChange w:id="2205" w:author="Maria Myslina" w:date="2019-06-04T15:13:00Z">
                <w:pPr>
                  <w:spacing w:line="276" w:lineRule="auto"/>
                  <w:ind w:firstLine="0"/>
                </w:pPr>
              </w:pPrChange>
            </w:pPr>
            <w:r w:rsidRPr="003B7399">
              <w:rPr>
                <w:rFonts w:cs="Times New Roman"/>
                <w:sz w:val="20"/>
                <w:szCs w:val="20"/>
              </w:rPr>
              <w:t>68.0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206"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430EBB0E" w14:textId="77777777" w:rsidR="00D74124" w:rsidRPr="003B7399" w:rsidRDefault="001732C5" w:rsidP="003B7399">
            <w:pPr>
              <w:spacing w:line="240" w:lineRule="auto"/>
              <w:ind w:firstLine="0"/>
              <w:rPr>
                <w:rFonts w:cs="Times New Roman"/>
                <w:sz w:val="20"/>
                <w:szCs w:val="20"/>
              </w:rPr>
              <w:pPrChange w:id="2207" w:author="Maria Myslina" w:date="2019-06-04T15:13:00Z">
                <w:pPr>
                  <w:spacing w:line="276" w:lineRule="auto"/>
                  <w:ind w:firstLine="0"/>
                </w:pPr>
              </w:pPrChange>
            </w:pPr>
            <w:r w:rsidRPr="003B7399">
              <w:rPr>
                <w:rFonts w:cs="Times New Roman"/>
                <w:sz w:val="20"/>
                <w:szCs w:val="20"/>
              </w:rPr>
              <w:t>1.49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08"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72AD6B0" w14:textId="77777777" w:rsidR="00D74124" w:rsidRPr="003B7399" w:rsidRDefault="001732C5" w:rsidP="003B7399">
            <w:pPr>
              <w:spacing w:line="240" w:lineRule="auto"/>
              <w:ind w:firstLine="0"/>
              <w:rPr>
                <w:rFonts w:cs="Times New Roman"/>
                <w:sz w:val="20"/>
                <w:szCs w:val="20"/>
              </w:rPr>
              <w:pPrChange w:id="220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10"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317AE62B" w14:textId="77777777" w:rsidR="00D74124" w:rsidRPr="003B7399" w:rsidRDefault="001732C5" w:rsidP="003B7399">
            <w:pPr>
              <w:spacing w:line="240" w:lineRule="auto"/>
              <w:ind w:firstLine="0"/>
              <w:rPr>
                <w:rFonts w:cs="Times New Roman"/>
                <w:sz w:val="20"/>
                <w:szCs w:val="20"/>
              </w:rPr>
              <w:pPrChange w:id="2211" w:author="Maria Myslina" w:date="2019-06-04T15:13:00Z">
                <w:pPr>
                  <w:spacing w:line="276" w:lineRule="auto"/>
                  <w:ind w:firstLine="0"/>
                </w:pPr>
              </w:pPrChange>
            </w:pPr>
            <w:r w:rsidRPr="003B7399">
              <w:rPr>
                <w:rFonts w:cs="Times New Roman"/>
                <w:sz w:val="20"/>
                <w:szCs w:val="20"/>
              </w:rPr>
              <w:t>5.63</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12"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52DCDD5B" w14:textId="77777777" w:rsidR="00D74124" w:rsidRPr="003B7399" w:rsidRDefault="001732C5" w:rsidP="003B7399">
            <w:pPr>
              <w:spacing w:line="240" w:lineRule="auto"/>
              <w:ind w:firstLine="0"/>
              <w:rPr>
                <w:rFonts w:cs="Times New Roman"/>
                <w:sz w:val="20"/>
                <w:szCs w:val="20"/>
              </w:rPr>
              <w:pPrChange w:id="2213" w:author="Maria Myslina" w:date="2019-06-04T15:13:00Z">
                <w:pPr>
                  <w:spacing w:line="276" w:lineRule="auto"/>
                  <w:ind w:firstLine="0"/>
                </w:pPr>
              </w:pPrChange>
            </w:pPr>
            <w:r w:rsidRPr="003B7399">
              <w:rPr>
                <w:rFonts w:cs="Times New Roman"/>
                <w:sz w:val="20"/>
                <w:szCs w:val="20"/>
              </w:rPr>
              <w:t>5.64</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214"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7E24CED0" w14:textId="77777777" w:rsidR="00D74124" w:rsidRPr="003B7399" w:rsidRDefault="001732C5" w:rsidP="003B7399">
            <w:pPr>
              <w:spacing w:line="240" w:lineRule="auto"/>
              <w:ind w:firstLine="0"/>
              <w:rPr>
                <w:rFonts w:cs="Times New Roman"/>
                <w:sz w:val="20"/>
                <w:szCs w:val="20"/>
              </w:rPr>
              <w:pPrChange w:id="2215" w:author="Maria Myslina" w:date="2019-06-04T15:13:00Z">
                <w:pPr>
                  <w:spacing w:line="276" w:lineRule="auto"/>
                  <w:ind w:firstLine="0"/>
                </w:pPr>
              </w:pPrChange>
            </w:pPr>
            <w:r w:rsidRPr="003B7399">
              <w:rPr>
                <w:rFonts w:cs="Times New Roman"/>
                <w:sz w:val="20"/>
                <w:szCs w:val="20"/>
              </w:rPr>
              <w:t>0.23</w:t>
            </w:r>
          </w:p>
        </w:tc>
      </w:tr>
      <w:tr w:rsidR="00D74124" w:rsidRPr="003B7399" w14:paraId="3BD216D9" w14:textId="77777777" w:rsidTr="003B7399">
        <w:trPr>
          <w:trHeight w:val="284"/>
          <w:trPrChange w:id="2216" w:author="Maria Myslina" w:date="2019-06-04T15:17: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217" w:author="Maria Myslina" w:date="2019-06-04T15:17: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E23F585" w14:textId="77777777" w:rsidR="00D74124" w:rsidRPr="003B7399" w:rsidRDefault="001732C5" w:rsidP="003B7399">
            <w:pPr>
              <w:spacing w:line="240" w:lineRule="auto"/>
              <w:ind w:firstLine="0"/>
              <w:rPr>
                <w:rFonts w:cs="Times New Roman"/>
                <w:sz w:val="20"/>
                <w:szCs w:val="20"/>
              </w:rPr>
              <w:pPrChange w:id="2218" w:author="Maria Myslina" w:date="2019-06-04T15:13:00Z">
                <w:pPr>
                  <w:spacing w:line="276" w:lineRule="auto"/>
                  <w:ind w:firstLine="0"/>
                </w:pPr>
              </w:pPrChange>
            </w:pPr>
            <w:r w:rsidRPr="003B7399">
              <w:rPr>
                <w:rFonts w:cs="Times New Roman"/>
                <w:sz w:val="20"/>
                <w:szCs w:val="20"/>
              </w:rPr>
              <w:t>68.0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19"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48EF117" w14:textId="77777777" w:rsidR="00D74124" w:rsidRPr="003B7399" w:rsidRDefault="001732C5" w:rsidP="003B7399">
            <w:pPr>
              <w:spacing w:line="240" w:lineRule="auto"/>
              <w:ind w:firstLine="0"/>
              <w:rPr>
                <w:rFonts w:cs="Times New Roman"/>
                <w:sz w:val="20"/>
                <w:szCs w:val="20"/>
              </w:rPr>
              <w:pPrChange w:id="2220" w:author="Maria Myslina" w:date="2019-06-04T15:13:00Z">
                <w:pPr>
                  <w:spacing w:line="276" w:lineRule="auto"/>
                  <w:ind w:firstLine="0"/>
                </w:pPr>
              </w:pPrChange>
            </w:pPr>
            <w:r w:rsidRPr="003B7399">
              <w:rPr>
                <w:rFonts w:cs="Times New Roman"/>
                <w:sz w:val="20"/>
                <w:szCs w:val="20"/>
              </w:rPr>
              <w:t>69.0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221" w:author="Maria Myslina" w:date="2019-06-04T15:17: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AC3F046" w14:textId="77777777" w:rsidR="00D74124" w:rsidRPr="003B7399" w:rsidRDefault="001732C5" w:rsidP="003B7399">
            <w:pPr>
              <w:spacing w:line="240" w:lineRule="auto"/>
              <w:ind w:firstLine="0"/>
              <w:rPr>
                <w:rFonts w:cs="Times New Roman"/>
                <w:sz w:val="20"/>
                <w:szCs w:val="20"/>
              </w:rPr>
              <w:pPrChange w:id="2222" w:author="Maria Myslina" w:date="2019-06-04T15:13:00Z">
                <w:pPr>
                  <w:spacing w:line="276" w:lineRule="auto"/>
                  <w:ind w:firstLine="0"/>
                </w:pPr>
              </w:pPrChange>
            </w:pPr>
            <w:r w:rsidRPr="003B7399">
              <w:rPr>
                <w:rFonts w:cs="Times New Roman"/>
                <w:sz w:val="20"/>
                <w:szCs w:val="20"/>
              </w:rPr>
              <w:t>1.47</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23" w:author="Maria Myslina" w:date="2019-06-04T15:17: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9E57D14" w14:textId="77777777" w:rsidR="00D74124" w:rsidRPr="003B7399" w:rsidRDefault="001732C5" w:rsidP="003B7399">
            <w:pPr>
              <w:spacing w:line="240" w:lineRule="auto"/>
              <w:ind w:firstLine="0"/>
              <w:rPr>
                <w:rFonts w:cs="Times New Roman"/>
                <w:sz w:val="20"/>
                <w:szCs w:val="20"/>
              </w:rPr>
              <w:pPrChange w:id="222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25"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3FC4554" w14:textId="77777777" w:rsidR="00D74124" w:rsidRPr="003B7399" w:rsidRDefault="001732C5" w:rsidP="003B7399">
            <w:pPr>
              <w:spacing w:line="240" w:lineRule="auto"/>
              <w:ind w:firstLine="0"/>
              <w:rPr>
                <w:rFonts w:cs="Times New Roman"/>
                <w:sz w:val="20"/>
                <w:szCs w:val="20"/>
              </w:rPr>
              <w:pPrChange w:id="2226" w:author="Maria Myslina" w:date="2019-06-04T15:13:00Z">
                <w:pPr>
                  <w:spacing w:line="276" w:lineRule="auto"/>
                  <w:ind w:firstLine="0"/>
                </w:pPr>
              </w:pPrChange>
            </w:pPr>
            <w:r w:rsidRPr="003B7399">
              <w:rPr>
                <w:rFonts w:cs="Times New Roman"/>
                <w:sz w:val="20"/>
                <w:szCs w:val="20"/>
              </w:rPr>
              <w:t>5.73</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27" w:author="Maria Myslina" w:date="2019-06-04T15:17: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6FFC71EB" w14:textId="77777777" w:rsidR="00D74124" w:rsidRPr="003B7399" w:rsidRDefault="001732C5" w:rsidP="003B7399">
            <w:pPr>
              <w:spacing w:line="240" w:lineRule="auto"/>
              <w:ind w:firstLine="0"/>
              <w:rPr>
                <w:rFonts w:cs="Times New Roman"/>
                <w:sz w:val="20"/>
                <w:szCs w:val="20"/>
              </w:rPr>
              <w:pPrChange w:id="2228" w:author="Maria Myslina" w:date="2019-06-04T15:13:00Z">
                <w:pPr>
                  <w:spacing w:line="276" w:lineRule="auto"/>
                  <w:ind w:firstLine="0"/>
                </w:pPr>
              </w:pPrChange>
            </w:pPr>
            <w:r w:rsidRPr="003B7399">
              <w:rPr>
                <w:rFonts w:cs="Times New Roman"/>
                <w:sz w:val="20"/>
                <w:szCs w:val="20"/>
              </w:rPr>
              <w:t>5.74</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229" w:author="Maria Myslina" w:date="2019-06-04T15:17: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2AB2C5F" w14:textId="77777777" w:rsidR="00D74124" w:rsidRPr="003B7399" w:rsidRDefault="001732C5" w:rsidP="003B7399">
            <w:pPr>
              <w:spacing w:line="240" w:lineRule="auto"/>
              <w:ind w:firstLine="0"/>
              <w:rPr>
                <w:rFonts w:cs="Times New Roman"/>
                <w:sz w:val="20"/>
                <w:szCs w:val="20"/>
              </w:rPr>
              <w:pPrChange w:id="2230" w:author="Maria Myslina" w:date="2019-06-04T15:13:00Z">
                <w:pPr>
                  <w:spacing w:line="276" w:lineRule="auto"/>
                  <w:ind w:firstLine="0"/>
                </w:pPr>
              </w:pPrChange>
            </w:pPr>
            <w:r w:rsidRPr="003B7399">
              <w:rPr>
                <w:rFonts w:cs="Times New Roman"/>
                <w:sz w:val="20"/>
                <w:szCs w:val="20"/>
              </w:rPr>
              <w:t>0.22</w:t>
            </w:r>
          </w:p>
        </w:tc>
      </w:tr>
      <w:tr w:rsidR="00D74124" w:rsidRPr="003B7399" w14:paraId="2640EEAE" w14:textId="77777777" w:rsidTr="003B7399">
        <w:trPr>
          <w:trHeight w:val="284"/>
          <w:trPrChange w:id="2231" w:author="Maria Myslina" w:date="2019-06-04T15:16: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232" w:author="Maria Myslina" w:date="2019-06-04T15:16: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05C3509D" w14:textId="77777777" w:rsidR="00D74124" w:rsidRPr="003B7399" w:rsidRDefault="001732C5" w:rsidP="003B7399">
            <w:pPr>
              <w:spacing w:line="240" w:lineRule="auto"/>
              <w:ind w:firstLine="0"/>
              <w:rPr>
                <w:rFonts w:cs="Times New Roman"/>
                <w:sz w:val="20"/>
                <w:szCs w:val="20"/>
              </w:rPr>
              <w:pPrChange w:id="2233" w:author="Maria Myslina" w:date="2019-06-04T15:13:00Z">
                <w:pPr>
                  <w:spacing w:line="276" w:lineRule="auto"/>
                  <w:ind w:firstLine="0"/>
                </w:pPr>
              </w:pPrChange>
            </w:pPr>
            <w:r w:rsidRPr="003B7399">
              <w:rPr>
                <w:rFonts w:cs="Times New Roman"/>
                <w:sz w:val="20"/>
                <w:szCs w:val="20"/>
              </w:rPr>
              <w:t>70.0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34"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30F838FB" w14:textId="77777777" w:rsidR="00D74124" w:rsidRPr="003B7399" w:rsidRDefault="001732C5" w:rsidP="003B7399">
            <w:pPr>
              <w:spacing w:line="240" w:lineRule="auto"/>
              <w:ind w:firstLine="0"/>
              <w:rPr>
                <w:rFonts w:cs="Times New Roman"/>
                <w:sz w:val="20"/>
                <w:szCs w:val="20"/>
              </w:rPr>
              <w:pPrChange w:id="2235" w:author="Maria Myslina" w:date="2019-06-04T15:13:00Z">
                <w:pPr>
                  <w:spacing w:line="276" w:lineRule="auto"/>
                  <w:ind w:firstLine="0"/>
                </w:pPr>
              </w:pPrChange>
            </w:pPr>
            <w:r w:rsidRPr="003B7399">
              <w:rPr>
                <w:rFonts w:cs="Times New Roman"/>
                <w:sz w:val="20"/>
                <w:szCs w:val="20"/>
              </w:rPr>
              <w:t>71.0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236" w:author="Maria Myslina" w:date="2019-06-04T15:16: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3DAEB386" w14:textId="77777777" w:rsidR="00D74124" w:rsidRPr="003B7399" w:rsidRDefault="001732C5" w:rsidP="003B7399">
            <w:pPr>
              <w:spacing w:line="240" w:lineRule="auto"/>
              <w:ind w:firstLine="0"/>
              <w:rPr>
                <w:rFonts w:cs="Times New Roman"/>
                <w:sz w:val="20"/>
                <w:szCs w:val="20"/>
              </w:rPr>
              <w:pPrChange w:id="2237" w:author="Maria Myslina" w:date="2019-06-04T15:13:00Z">
                <w:pPr>
                  <w:spacing w:line="276" w:lineRule="auto"/>
                  <w:ind w:firstLine="0"/>
                </w:pPr>
              </w:pPrChange>
            </w:pPr>
            <w:r w:rsidRPr="003B7399">
              <w:rPr>
                <w:rFonts w:cs="Times New Roman"/>
                <w:sz w:val="20"/>
                <w:szCs w:val="20"/>
              </w:rPr>
              <w:t>1.43</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38"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7229FA50" w14:textId="77777777" w:rsidR="00D74124" w:rsidRPr="003B7399" w:rsidRDefault="001732C5" w:rsidP="003B7399">
            <w:pPr>
              <w:spacing w:line="240" w:lineRule="auto"/>
              <w:ind w:firstLine="0"/>
              <w:rPr>
                <w:rFonts w:cs="Times New Roman"/>
                <w:sz w:val="20"/>
                <w:szCs w:val="20"/>
              </w:rPr>
              <w:pPrChange w:id="223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40"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F74B8B6" w14:textId="77777777" w:rsidR="00D74124" w:rsidRPr="003B7399" w:rsidRDefault="001732C5" w:rsidP="003B7399">
            <w:pPr>
              <w:spacing w:line="240" w:lineRule="auto"/>
              <w:ind w:firstLine="0"/>
              <w:rPr>
                <w:rFonts w:cs="Times New Roman"/>
                <w:sz w:val="20"/>
                <w:szCs w:val="20"/>
              </w:rPr>
              <w:pPrChange w:id="2241" w:author="Maria Myslina" w:date="2019-06-04T15:13:00Z">
                <w:pPr>
                  <w:spacing w:line="276" w:lineRule="auto"/>
                  <w:ind w:firstLine="0"/>
                </w:pPr>
              </w:pPrChange>
            </w:pPr>
            <w:r w:rsidRPr="003B7399">
              <w:rPr>
                <w:rFonts w:cs="Times New Roman"/>
                <w:sz w:val="20"/>
                <w:szCs w:val="20"/>
              </w:rPr>
              <w:t>5.02</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42"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BDEFC74" w14:textId="77777777" w:rsidR="00D74124" w:rsidRPr="003B7399" w:rsidRDefault="001732C5" w:rsidP="003B7399">
            <w:pPr>
              <w:spacing w:line="240" w:lineRule="auto"/>
              <w:ind w:firstLine="0"/>
              <w:rPr>
                <w:rFonts w:cs="Times New Roman"/>
                <w:sz w:val="20"/>
                <w:szCs w:val="20"/>
              </w:rPr>
              <w:pPrChange w:id="2243" w:author="Maria Myslina" w:date="2019-06-04T15:13:00Z">
                <w:pPr>
                  <w:spacing w:line="276" w:lineRule="auto"/>
                  <w:ind w:firstLine="0"/>
                </w:pPr>
              </w:pPrChange>
            </w:pPr>
            <w:r w:rsidRPr="003B7399">
              <w:rPr>
                <w:rFonts w:cs="Times New Roman"/>
                <w:sz w:val="20"/>
                <w:szCs w:val="20"/>
              </w:rPr>
              <w:t>5.04</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244" w:author="Maria Myslina" w:date="2019-06-04T15:16: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4487BBEB" w14:textId="77777777" w:rsidR="00D74124" w:rsidRPr="003B7399" w:rsidRDefault="001732C5" w:rsidP="003B7399">
            <w:pPr>
              <w:spacing w:line="240" w:lineRule="auto"/>
              <w:ind w:firstLine="0"/>
              <w:rPr>
                <w:rFonts w:cs="Times New Roman"/>
                <w:sz w:val="20"/>
                <w:szCs w:val="20"/>
              </w:rPr>
              <w:pPrChange w:id="2245" w:author="Maria Myslina" w:date="2019-06-04T15:13:00Z">
                <w:pPr>
                  <w:spacing w:line="276" w:lineRule="auto"/>
                  <w:ind w:firstLine="0"/>
                </w:pPr>
              </w:pPrChange>
            </w:pPr>
            <w:r w:rsidRPr="003B7399">
              <w:rPr>
                <w:rFonts w:cs="Times New Roman"/>
                <w:sz w:val="20"/>
                <w:szCs w:val="20"/>
              </w:rPr>
              <w:t>0.24</w:t>
            </w:r>
          </w:p>
        </w:tc>
      </w:tr>
      <w:tr w:rsidR="00D74124" w:rsidRPr="003B7399" w14:paraId="2CF569B2" w14:textId="77777777" w:rsidTr="003B7399">
        <w:trPr>
          <w:trHeight w:val="284"/>
          <w:trPrChange w:id="2246" w:author="Maria Myslina" w:date="2019-06-04T15:16: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247" w:author="Maria Myslina" w:date="2019-06-04T15:16: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411478E" w14:textId="77777777" w:rsidR="00D74124" w:rsidRPr="003B7399" w:rsidRDefault="001732C5" w:rsidP="003B7399">
            <w:pPr>
              <w:spacing w:line="240" w:lineRule="auto"/>
              <w:ind w:firstLine="0"/>
              <w:rPr>
                <w:rFonts w:cs="Times New Roman"/>
                <w:sz w:val="20"/>
                <w:szCs w:val="20"/>
              </w:rPr>
              <w:pPrChange w:id="2248" w:author="Maria Myslina" w:date="2019-06-04T15:13:00Z">
                <w:pPr>
                  <w:spacing w:line="276" w:lineRule="auto"/>
                  <w:ind w:firstLine="0"/>
                </w:pPr>
              </w:pPrChange>
            </w:pPr>
            <w:r w:rsidRPr="003B7399">
              <w:rPr>
                <w:rFonts w:cs="Times New Roman"/>
                <w:sz w:val="20"/>
                <w:szCs w:val="20"/>
              </w:rPr>
              <w:t>71.0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49"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5F2CADB" w14:textId="77777777" w:rsidR="00D74124" w:rsidRPr="003B7399" w:rsidRDefault="001732C5" w:rsidP="003B7399">
            <w:pPr>
              <w:spacing w:line="240" w:lineRule="auto"/>
              <w:ind w:firstLine="0"/>
              <w:rPr>
                <w:rFonts w:cs="Times New Roman"/>
                <w:sz w:val="20"/>
                <w:szCs w:val="20"/>
              </w:rPr>
              <w:pPrChange w:id="2250" w:author="Maria Myslina" w:date="2019-06-04T15:13:00Z">
                <w:pPr>
                  <w:spacing w:line="276" w:lineRule="auto"/>
                  <w:ind w:firstLine="0"/>
                </w:pPr>
              </w:pPrChange>
            </w:pPr>
            <w:r w:rsidRPr="003B7399">
              <w:rPr>
                <w:rFonts w:cs="Times New Roman"/>
                <w:sz w:val="20"/>
                <w:szCs w:val="20"/>
              </w:rPr>
              <w:t>72.0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251" w:author="Maria Myslina" w:date="2019-06-04T15:16: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0E5D1D36" w14:textId="77777777" w:rsidR="00D74124" w:rsidRPr="003B7399" w:rsidRDefault="001732C5" w:rsidP="003B7399">
            <w:pPr>
              <w:spacing w:line="240" w:lineRule="auto"/>
              <w:ind w:firstLine="0"/>
              <w:rPr>
                <w:rFonts w:cs="Times New Roman"/>
                <w:sz w:val="20"/>
                <w:szCs w:val="20"/>
              </w:rPr>
              <w:pPrChange w:id="2252" w:author="Maria Myslina" w:date="2019-06-04T15:13:00Z">
                <w:pPr>
                  <w:spacing w:line="276" w:lineRule="auto"/>
                  <w:ind w:firstLine="0"/>
                </w:pPr>
              </w:pPrChange>
            </w:pPr>
            <w:r w:rsidRPr="003B7399">
              <w:rPr>
                <w:rFonts w:cs="Times New Roman"/>
                <w:sz w:val="20"/>
                <w:szCs w:val="20"/>
              </w:rPr>
              <w:t>1.41</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53"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5365871" w14:textId="77777777" w:rsidR="00D74124" w:rsidRPr="003B7399" w:rsidRDefault="001732C5" w:rsidP="003B7399">
            <w:pPr>
              <w:spacing w:line="240" w:lineRule="auto"/>
              <w:ind w:firstLine="0"/>
              <w:rPr>
                <w:rFonts w:cs="Times New Roman"/>
                <w:sz w:val="20"/>
                <w:szCs w:val="20"/>
              </w:rPr>
              <w:pPrChange w:id="225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55"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0EBA6E4" w14:textId="77777777" w:rsidR="00D74124" w:rsidRPr="003B7399" w:rsidRDefault="001732C5" w:rsidP="003B7399">
            <w:pPr>
              <w:spacing w:line="240" w:lineRule="auto"/>
              <w:ind w:firstLine="0"/>
              <w:rPr>
                <w:rFonts w:cs="Times New Roman"/>
                <w:sz w:val="20"/>
                <w:szCs w:val="20"/>
              </w:rPr>
              <w:pPrChange w:id="2256" w:author="Maria Myslina" w:date="2019-06-04T15:13:00Z">
                <w:pPr>
                  <w:spacing w:line="276" w:lineRule="auto"/>
                  <w:ind w:firstLine="0"/>
                </w:pPr>
              </w:pPrChange>
            </w:pPr>
            <w:r w:rsidRPr="003B7399">
              <w:rPr>
                <w:rFonts w:cs="Times New Roman"/>
                <w:sz w:val="20"/>
                <w:szCs w:val="20"/>
              </w:rPr>
              <w:t>5.36</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57"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B6E4960" w14:textId="77777777" w:rsidR="00D74124" w:rsidRPr="003B7399" w:rsidRDefault="001732C5" w:rsidP="003B7399">
            <w:pPr>
              <w:spacing w:line="240" w:lineRule="auto"/>
              <w:ind w:firstLine="0"/>
              <w:rPr>
                <w:rFonts w:cs="Times New Roman"/>
                <w:sz w:val="20"/>
                <w:szCs w:val="20"/>
              </w:rPr>
              <w:pPrChange w:id="2258" w:author="Maria Myslina" w:date="2019-06-04T15:13:00Z">
                <w:pPr>
                  <w:spacing w:line="276" w:lineRule="auto"/>
                  <w:ind w:firstLine="0"/>
                </w:pPr>
              </w:pPrChange>
            </w:pPr>
            <w:r w:rsidRPr="003B7399">
              <w:rPr>
                <w:rFonts w:cs="Times New Roman"/>
                <w:sz w:val="20"/>
                <w:szCs w:val="20"/>
              </w:rPr>
              <w:t>5.37</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259" w:author="Maria Myslina" w:date="2019-06-04T15:16: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101CBD5" w14:textId="77777777" w:rsidR="00D74124" w:rsidRPr="003B7399" w:rsidRDefault="001732C5" w:rsidP="003B7399">
            <w:pPr>
              <w:spacing w:line="240" w:lineRule="auto"/>
              <w:ind w:firstLine="0"/>
              <w:rPr>
                <w:rFonts w:cs="Times New Roman"/>
                <w:sz w:val="20"/>
                <w:szCs w:val="20"/>
              </w:rPr>
              <w:pPrChange w:id="2260" w:author="Maria Myslina" w:date="2019-06-04T15:13:00Z">
                <w:pPr>
                  <w:spacing w:line="276" w:lineRule="auto"/>
                  <w:ind w:firstLine="0"/>
                </w:pPr>
              </w:pPrChange>
            </w:pPr>
            <w:r w:rsidRPr="003B7399">
              <w:rPr>
                <w:rFonts w:cs="Times New Roman"/>
                <w:sz w:val="20"/>
                <w:szCs w:val="20"/>
              </w:rPr>
              <w:t>0.23</w:t>
            </w:r>
          </w:p>
        </w:tc>
      </w:tr>
      <w:tr w:rsidR="00D74124" w:rsidRPr="003B7399" w14:paraId="6B046736" w14:textId="77777777" w:rsidTr="003B7399">
        <w:trPr>
          <w:trHeight w:val="284"/>
          <w:trPrChange w:id="2261" w:author="Maria Myslina" w:date="2019-06-04T15:16: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auto"/>
            <w:tcPrChange w:id="2262" w:author="Maria Myslina" w:date="2019-06-04T15:16:00Z">
              <w:tcPr>
                <w:tcW w:w="1219" w:type="dxa"/>
                <w:tcBorders>
                  <w:top w:val="single" w:sz="4" w:space="0" w:color="000000"/>
                  <w:left w:val="single" w:sz="4" w:space="0" w:color="000000"/>
                  <w:bottom w:val="single" w:sz="4" w:space="0" w:color="000000"/>
                  <w:right w:val="single" w:sz="4" w:space="0" w:color="000000"/>
                </w:tcBorders>
                <w:shd w:val="clear" w:color="auto" w:fill="auto"/>
              </w:tcPr>
            </w:tcPrChange>
          </w:tcPr>
          <w:p w14:paraId="5DE497CC" w14:textId="77777777" w:rsidR="00D74124" w:rsidRPr="003B7399" w:rsidRDefault="001732C5" w:rsidP="003B7399">
            <w:pPr>
              <w:spacing w:line="240" w:lineRule="auto"/>
              <w:ind w:firstLine="0"/>
              <w:rPr>
                <w:rFonts w:cs="Times New Roman"/>
                <w:sz w:val="20"/>
                <w:szCs w:val="20"/>
              </w:rPr>
              <w:pPrChange w:id="2263" w:author="Maria Myslina" w:date="2019-06-04T15:13:00Z">
                <w:pPr>
                  <w:spacing w:line="276" w:lineRule="auto"/>
                  <w:ind w:firstLine="0"/>
                </w:pPr>
              </w:pPrChange>
            </w:pPr>
            <w:r w:rsidRPr="003B7399">
              <w:rPr>
                <w:rFonts w:cs="Times New Roman"/>
                <w:sz w:val="20"/>
                <w:szCs w:val="20"/>
              </w:rPr>
              <w:t>72.0</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64"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25A0478D" w14:textId="77777777" w:rsidR="00D74124" w:rsidRPr="003B7399" w:rsidRDefault="001732C5" w:rsidP="003B7399">
            <w:pPr>
              <w:spacing w:line="240" w:lineRule="auto"/>
              <w:ind w:firstLine="0"/>
              <w:rPr>
                <w:rFonts w:cs="Times New Roman"/>
                <w:sz w:val="20"/>
                <w:szCs w:val="20"/>
              </w:rPr>
              <w:pPrChange w:id="2265" w:author="Maria Myslina" w:date="2019-06-04T15:13:00Z">
                <w:pPr>
                  <w:spacing w:line="276" w:lineRule="auto"/>
                  <w:ind w:firstLine="0"/>
                </w:pPr>
              </w:pPrChange>
            </w:pPr>
            <w:r w:rsidRPr="003B7399">
              <w:rPr>
                <w:rFonts w:cs="Times New Roman"/>
                <w:sz w:val="20"/>
                <w:szCs w:val="20"/>
              </w:rPr>
              <w:t>73.0</w:t>
            </w:r>
          </w:p>
        </w:tc>
        <w:tc>
          <w:tcPr>
            <w:tcW w:w="1205" w:type="dxa"/>
            <w:tcBorders>
              <w:top w:val="single" w:sz="4" w:space="0" w:color="000000"/>
              <w:left w:val="single" w:sz="4" w:space="0" w:color="000000"/>
              <w:bottom w:val="single" w:sz="4" w:space="0" w:color="000000"/>
              <w:right w:val="single" w:sz="4" w:space="0" w:color="000000"/>
            </w:tcBorders>
            <w:shd w:val="clear" w:color="auto" w:fill="auto"/>
            <w:tcPrChange w:id="2266" w:author="Maria Myslina" w:date="2019-06-04T15:16:00Z">
              <w:tcPr>
                <w:tcW w:w="1205" w:type="dxa"/>
                <w:tcBorders>
                  <w:top w:val="single" w:sz="4" w:space="0" w:color="000000"/>
                  <w:left w:val="single" w:sz="4" w:space="0" w:color="000000"/>
                  <w:bottom w:val="single" w:sz="4" w:space="0" w:color="000000"/>
                  <w:right w:val="single" w:sz="4" w:space="0" w:color="000000"/>
                </w:tcBorders>
                <w:shd w:val="clear" w:color="auto" w:fill="auto"/>
              </w:tcPr>
            </w:tcPrChange>
          </w:tcPr>
          <w:p w14:paraId="10E5A8EB" w14:textId="77777777" w:rsidR="00D74124" w:rsidRPr="003B7399" w:rsidRDefault="001732C5" w:rsidP="003B7399">
            <w:pPr>
              <w:spacing w:line="240" w:lineRule="auto"/>
              <w:ind w:firstLine="0"/>
              <w:rPr>
                <w:rFonts w:cs="Times New Roman"/>
                <w:sz w:val="20"/>
                <w:szCs w:val="20"/>
              </w:rPr>
              <w:pPrChange w:id="2267" w:author="Maria Myslina" w:date="2019-06-04T15:13:00Z">
                <w:pPr>
                  <w:spacing w:line="276" w:lineRule="auto"/>
                  <w:ind w:firstLine="0"/>
                </w:pPr>
              </w:pPrChange>
            </w:pPr>
            <w:r w:rsidRPr="003B7399">
              <w:rPr>
                <w:rFonts w:cs="Times New Roman"/>
                <w:sz w:val="20"/>
                <w:szCs w:val="20"/>
              </w:rPr>
              <w:t>1.39</w:t>
            </w:r>
          </w:p>
        </w:tc>
        <w:tc>
          <w:tcPr>
            <w:tcW w:w="1208" w:type="dxa"/>
            <w:tcBorders>
              <w:top w:val="single" w:sz="4" w:space="0" w:color="000000"/>
              <w:left w:val="single" w:sz="4" w:space="0" w:color="000000"/>
              <w:bottom w:val="single" w:sz="4" w:space="0" w:color="000000"/>
              <w:right w:val="single" w:sz="4" w:space="0" w:color="000000"/>
            </w:tcBorders>
            <w:shd w:val="clear" w:color="auto" w:fill="auto"/>
            <w:tcPrChange w:id="2268"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auto"/>
              </w:tcPr>
            </w:tcPrChange>
          </w:tcPr>
          <w:p w14:paraId="558DF7CB" w14:textId="77777777" w:rsidR="00D74124" w:rsidRPr="003B7399" w:rsidRDefault="001732C5" w:rsidP="003B7399">
            <w:pPr>
              <w:spacing w:line="240" w:lineRule="auto"/>
              <w:ind w:firstLine="0"/>
              <w:rPr>
                <w:rFonts w:cs="Times New Roman"/>
                <w:sz w:val="20"/>
                <w:szCs w:val="20"/>
              </w:rPr>
              <w:pPrChange w:id="2269"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70"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4267F7F8" w14:textId="77777777" w:rsidR="00D74124" w:rsidRPr="003B7399" w:rsidRDefault="001732C5" w:rsidP="003B7399">
            <w:pPr>
              <w:spacing w:line="240" w:lineRule="auto"/>
              <w:ind w:firstLine="0"/>
              <w:rPr>
                <w:rFonts w:cs="Times New Roman"/>
                <w:sz w:val="20"/>
                <w:szCs w:val="20"/>
              </w:rPr>
              <w:pPrChange w:id="2271" w:author="Maria Myslina" w:date="2019-06-04T15:13:00Z">
                <w:pPr>
                  <w:spacing w:line="276" w:lineRule="auto"/>
                  <w:ind w:firstLine="0"/>
                </w:pPr>
              </w:pPrChange>
            </w:pPr>
            <w:r w:rsidRPr="003B7399">
              <w:rPr>
                <w:rFonts w:cs="Times New Roman"/>
                <w:sz w:val="20"/>
                <w:szCs w:val="20"/>
              </w:rPr>
              <w:t>5.87</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Change w:id="2272"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auto"/>
              </w:tcPr>
            </w:tcPrChange>
          </w:tcPr>
          <w:p w14:paraId="29A0BB0A" w14:textId="77777777" w:rsidR="00D74124" w:rsidRPr="003B7399" w:rsidRDefault="001732C5" w:rsidP="003B7399">
            <w:pPr>
              <w:spacing w:line="240" w:lineRule="auto"/>
              <w:ind w:firstLine="0"/>
              <w:rPr>
                <w:rFonts w:cs="Times New Roman"/>
                <w:sz w:val="20"/>
                <w:szCs w:val="20"/>
              </w:rPr>
              <w:pPrChange w:id="2273" w:author="Maria Myslina" w:date="2019-06-04T15:13:00Z">
                <w:pPr>
                  <w:spacing w:line="276" w:lineRule="auto"/>
                  <w:ind w:firstLine="0"/>
                </w:pPr>
              </w:pPrChange>
            </w:pPr>
            <w:r w:rsidRPr="003B7399">
              <w:rPr>
                <w:rFonts w:cs="Times New Roman"/>
                <w:sz w:val="20"/>
                <w:szCs w:val="20"/>
              </w:rPr>
              <w:t>5.89</w:t>
            </w:r>
          </w:p>
        </w:tc>
        <w:tc>
          <w:tcPr>
            <w:tcW w:w="1217" w:type="dxa"/>
            <w:tcBorders>
              <w:top w:val="single" w:sz="4" w:space="0" w:color="000000"/>
              <w:left w:val="single" w:sz="4" w:space="0" w:color="000000"/>
              <w:bottom w:val="single" w:sz="4" w:space="0" w:color="000000"/>
              <w:right w:val="single" w:sz="4" w:space="0" w:color="000000"/>
            </w:tcBorders>
            <w:shd w:val="clear" w:color="auto" w:fill="auto"/>
            <w:tcPrChange w:id="2274" w:author="Maria Myslina" w:date="2019-06-04T15:16:00Z">
              <w:tcPr>
                <w:tcW w:w="121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6342F39" w14:textId="77777777" w:rsidR="00D74124" w:rsidRPr="003B7399" w:rsidRDefault="001732C5" w:rsidP="003B7399">
            <w:pPr>
              <w:spacing w:line="240" w:lineRule="auto"/>
              <w:ind w:firstLine="0"/>
              <w:rPr>
                <w:rFonts w:cs="Times New Roman"/>
                <w:sz w:val="20"/>
                <w:szCs w:val="20"/>
              </w:rPr>
              <w:pPrChange w:id="2275" w:author="Maria Myslina" w:date="2019-06-04T15:13:00Z">
                <w:pPr>
                  <w:spacing w:line="276" w:lineRule="auto"/>
                  <w:ind w:firstLine="0"/>
                </w:pPr>
              </w:pPrChange>
            </w:pPr>
            <w:r w:rsidRPr="003B7399">
              <w:rPr>
                <w:rFonts w:cs="Times New Roman"/>
                <w:sz w:val="20"/>
                <w:szCs w:val="20"/>
              </w:rPr>
              <w:t>0.2</w:t>
            </w:r>
          </w:p>
        </w:tc>
      </w:tr>
      <w:tr w:rsidR="00D74124" w:rsidRPr="00116962" w14:paraId="4548638B" w14:textId="77777777" w:rsidTr="003B7399">
        <w:trPr>
          <w:trHeight w:val="284"/>
          <w:trPrChange w:id="2276" w:author="Maria Myslina" w:date="2019-06-04T15:16:00Z">
            <w:trPr>
              <w:trHeight w:val="500"/>
            </w:trPr>
          </w:trPrChange>
        </w:trPr>
        <w:tc>
          <w:tcPr>
            <w:tcW w:w="1219" w:type="dxa"/>
            <w:tcBorders>
              <w:top w:val="single" w:sz="4" w:space="0" w:color="000000"/>
              <w:left w:val="single" w:sz="4" w:space="0" w:color="000000"/>
              <w:bottom w:val="single" w:sz="4" w:space="0" w:color="000000"/>
              <w:right w:val="single" w:sz="4" w:space="0" w:color="000000"/>
            </w:tcBorders>
            <w:shd w:val="clear" w:color="auto" w:fill="E2EFDA"/>
            <w:tcPrChange w:id="2277" w:author="Maria Myslina" w:date="2019-06-04T15:16:00Z">
              <w:tcPr>
                <w:tcW w:w="1219"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2F863BA" w14:textId="77777777" w:rsidR="00D74124" w:rsidRPr="003B7399" w:rsidRDefault="001732C5" w:rsidP="003B7399">
            <w:pPr>
              <w:spacing w:line="240" w:lineRule="auto"/>
              <w:ind w:firstLine="0"/>
              <w:rPr>
                <w:rFonts w:cs="Times New Roman"/>
                <w:sz w:val="20"/>
                <w:szCs w:val="20"/>
              </w:rPr>
              <w:pPrChange w:id="2278" w:author="Maria Myslina" w:date="2019-06-04T15:13:00Z">
                <w:pPr>
                  <w:spacing w:line="276" w:lineRule="auto"/>
                  <w:ind w:firstLine="0"/>
                </w:pPr>
              </w:pPrChange>
            </w:pPr>
            <w:r w:rsidRPr="003B7399">
              <w:rPr>
                <w:rFonts w:cs="Times New Roman"/>
                <w:sz w:val="20"/>
                <w:szCs w:val="20"/>
              </w:rPr>
              <w:t>78.0</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79"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2E1699A2" w14:textId="77777777" w:rsidR="00D74124" w:rsidRPr="003B7399" w:rsidRDefault="001732C5" w:rsidP="003B7399">
            <w:pPr>
              <w:spacing w:line="240" w:lineRule="auto"/>
              <w:ind w:firstLine="0"/>
              <w:rPr>
                <w:rFonts w:cs="Times New Roman"/>
                <w:sz w:val="20"/>
                <w:szCs w:val="20"/>
              </w:rPr>
              <w:pPrChange w:id="2280" w:author="Maria Myslina" w:date="2019-06-04T15:13:00Z">
                <w:pPr>
                  <w:spacing w:line="276" w:lineRule="auto"/>
                  <w:ind w:firstLine="0"/>
                </w:pPr>
              </w:pPrChange>
            </w:pPr>
            <w:r w:rsidRPr="003B7399">
              <w:rPr>
                <w:rFonts w:cs="Times New Roman"/>
                <w:sz w:val="20"/>
                <w:szCs w:val="20"/>
              </w:rPr>
              <w:t>79.0</w:t>
            </w:r>
          </w:p>
        </w:tc>
        <w:tc>
          <w:tcPr>
            <w:tcW w:w="1205" w:type="dxa"/>
            <w:tcBorders>
              <w:top w:val="single" w:sz="4" w:space="0" w:color="000000"/>
              <w:left w:val="single" w:sz="4" w:space="0" w:color="000000"/>
              <w:bottom w:val="single" w:sz="4" w:space="0" w:color="000000"/>
              <w:right w:val="single" w:sz="4" w:space="0" w:color="000000"/>
            </w:tcBorders>
            <w:shd w:val="clear" w:color="auto" w:fill="E2EFDA"/>
            <w:tcPrChange w:id="2281" w:author="Maria Myslina" w:date="2019-06-04T15:16:00Z">
              <w:tcPr>
                <w:tcW w:w="1205"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3410A522" w14:textId="77777777" w:rsidR="00D74124" w:rsidRPr="003B7399" w:rsidRDefault="001732C5" w:rsidP="003B7399">
            <w:pPr>
              <w:spacing w:line="240" w:lineRule="auto"/>
              <w:ind w:firstLine="0"/>
              <w:rPr>
                <w:rFonts w:cs="Times New Roman"/>
                <w:sz w:val="20"/>
                <w:szCs w:val="20"/>
              </w:rPr>
              <w:pPrChange w:id="2282" w:author="Maria Myslina" w:date="2019-06-04T15:13:00Z">
                <w:pPr>
                  <w:spacing w:line="276" w:lineRule="auto"/>
                  <w:ind w:firstLine="0"/>
                </w:pPr>
              </w:pPrChange>
            </w:pPr>
            <w:r w:rsidRPr="003B7399">
              <w:rPr>
                <w:rFonts w:cs="Times New Roman"/>
                <w:sz w:val="20"/>
                <w:szCs w:val="20"/>
              </w:rPr>
              <w:t>1.28</w:t>
            </w:r>
          </w:p>
        </w:tc>
        <w:tc>
          <w:tcPr>
            <w:tcW w:w="1208" w:type="dxa"/>
            <w:tcBorders>
              <w:top w:val="single" w:sz="4" w:space="0" w:color="000000"/>
              <w:left w:val="single" w:sz="4" w:space="0" w:color="000000"/>
              <w:bottom w:val="single" w:sz="4" w:space="0" w:color="000000"/>
              <w:right w:val="single" w:sz="4" w:space="0" w:color="000000"/>
            </w:tcBorders>
            <w:shd w:val="clear" w:color="auto" w:fill="E2EFDA"/>
            <w:tcPrChange w:id="2283" w:author="Maria Myslina" w:date="2019-06-04T15:16:00Z">
              <w:tcPr>
                <w:tcW w:w="1208"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7D9BD58D" w14:textId="77777777" w:rsidR="00D74124" w:rsidRPr="003B7399" w:rsidRDefault="001732C5" w:rsidP="003B7399">
            <w:pPr>
              <w:spacing w:line="240" w:lineRule="auto"/>
              <w:ind w:firstLine="0"/>
              <w:rPr>
                <w:rFonts w:cs="Times New Roman"/>
                <w:sz w:val="20"/>
                <w:szCs w:val="20"/>
              </w:rPr>
              <w:pPrChange w:id="2284" w:author="Maria Myslina" w:date="2019-06-04T15:13:00Z">
                <w:pPr>
                  <w:spacing w:line="276" w:lineRule="auto"/>
                  <w:ind w:firstLine="0"/>
                </w:pPr>
              </w:pPrChange>
            </w:pPr>
            <w:r w:rsidRPr="003B7399">
              <w:rPr>
                <w:rFonts w:cs="Times New Roman"/>
                <w:sz w:val="20"/>
                <w:szCs w:val="20"/>
              </w:rPr>
              <w:t>0.01</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85"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5E5C7802" w14:textId="77777777" w:rsidR="00D74124" w:rsidRPr="003B7399" w:rsidRDefault="001732C5" w:rsidP="003B7399">
            <w:pPr>
              <w:spacing w:line="240" w:lineRule="auto"/>
              <w:ind w:firstLine="0"/>
              <w:rPr>
                <w:rFonts w:cs="Times New Roman"/>
                <w:sz w:val="20"/>
                <w:szCs w:val="20"/>
              </w:rPr>
              <w:pPrChange w:id="2286" w:author="Maria Myslina" w:date="2019-06-04T15:13:00Z">
                <w:pPr>
                  <w:spacing w:line="276" w:lineRule="auto"/>
                  <w:ind w:firstLine="0"/>
                </w:pPr>
              </w:pPrChange>
            </w:pPr>
            <w:r w:rsidRPr="003B7399">
              <w:rPr>
                <w:rFonts w:cs="Times New Roman"/>
                <w:sz w:val="20"/>
                <w:szCs w:val="20"/>
              </w:rPr>
              <w:t>5.75</w:t>
            </w:r>
          </w:p>
        </w:tc>
        <w:tc>
          <w:tcPr>
            <w:tcW w:w="1220" w:type="dxa"/>
            <w:tcBorders>
              <w:top w:val="single" w:sz="4" w:space="0" w:color="000000"/>
              <w:left w:val="single" w:sz="4" w:space="0" w:color="000000"/>
              <w:bottom w:val="single" w:sz="4" w:space="0" w:color="000000"/>
              <w:right w:val="single" w:sz="4" w:space="0" w:color="000000"/>
            </w:tcBorders>
            <w:shd w:val="clear" w:color="auto" w:fill="E2EFDA"/>
            <w:tcPrChange w:id="2287" w:author="Maria Myslina" w:date="2019-06-04T15:16:00Z">
              <w:tcPr>
                <w:tcW w:w="1220"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1C74D340" w14:textId="77777777" w:rsidR="00D74124" w:rsidRPr="003B7399" w:rsidRDefault="001732C5" w:rsidP="003B7399">
            <w:pPr>
              <w:spacing w:line="240" w:lineRule="auto"/>
              <w:ind w:firstLine="0"/>
              <w:rPr>
                <w:rFonts w:cs="Times New Roman"/>
                <w:sz w:val="20"/>
                <w:szCs w:val="20"/>
              </w:rPr>
              <w:pPrChange w:id="2288" w:author="Maria Myslina" w:date="2019-06-04T15:13:00Z">
                <w:pPr>
                  <w:spacing w:line="276" w:lineRule="auto"/>
                  <w:ind w:firstLine="0"/>
                </w:pPr>
              </w:pPrChange>
            </w:pPr>
            <w:r w:rsidRPr="003B7399">
              <w:rPr>
                <w:rFonts w:cs="Times New Roman"/>
                <w:sz w:val="20"/>
                <w:szCs w:val="20"/>
              </w:rPr>
              <w:t>5.76</w:t>
            </w:r>
          </w:p>
        </w:tc>
        <w:tc>
          <w:tcPr>
            <w:tcW w:w="1217" w:type="dxa"/>
            <w:tcBorders>
              <w:top w:val="single" w:sz="4" w:space="0" w:color="000000"/>
              <w:left w:val="single" w:sz="4" w:space="0" w:color="000000"/>
              <w:bottom w:val="single" w:sz="4" w:space="0" w:color="000000"/>
              <w:right w:val="single" w:sz="4" w:space="0" w:color="000000"/>
            </w:tcBorders>
            <w:shd w:val="clear" w:color="auto" w:fill="E2EFDA"/>
            <w:tcPrChange w:id="2289" w:author="Maria Myslina" w:date="2019-06-04T15:16:00Z">
              <w:tcPr>
                <w:tcW w:w="1217" w:type="dxa"/>
                <w:tcBorders>
                  <w:top w:val="single" w:sz="4" w:space="0" w:color="000000"/>
                  <w:left w:val="single" w:sz="4" w:space="0" w:color="000000"/>
                  <w:bottom w:val="single" w:sz="4" w:space="0" w:color="000000"/>
                  <w:right w:val="single" w:sz="4" w:space="0" w:color="000000"/>
                </w:tcBorders>
                <w:shd w:val="clear" w:color="auto" w:fill="E2EFDA"/>
              </w:tcPr>
            </w:tcPrChange>
          </w:tcPr>
          <w:p w14:paraId="48D8EEA7" w14:textId="77777777" w:rsidR="00D74124" w:rsidRPr="004A1823" w:rsidRDefault="001732C5" w:rsidP="003B7399">
            <w:pPr>
              <w:spacing w:line="240" w:lineRule="auto"/>
              <w:ind w:firstLine="0"/>
              <w:rPr>
                <w:rFonts w:cs="Times New Roman"/>
                <w:sz w:val="20"/>
                <w:szCs w:val="20"/>
              </w:rPr>
              <w:pPrChange w:id="2290" w:author="Maria Myslina" w:date="2019-06-04T15:13:00Z">
                <w:pPr>
                  <w:spacing w:line="276" w:lineRule="auto"/>
                  <w:ind w:firstLine="0"/>
                </w:pPr>
              </w:pPrChange>
            </w:pPr>
            <w:r w:rsidRPr="003B7399">
              <w:rPr>
                <w:rFonts w:cs="Times New Roman"/>
                <w:sz w:val="20"/>
                <w:szCs w:val="20"/>
              </w:rPr>
              <w:t>0</w:t>
            </w:r>
            <w:commentRangeStart w:id="2291"/>
            <w:r w:rsidRPr="003B7399">
              <w:rPr>
                <w:rFonts w:cs="Times New Roman"/>
                <w:sz w:val="20"/>
                <w:szCs w:val="20"/>
              </w:rPr>
              <w:t>.</w:t>
            </w:r>
            <w:commentRangeEnd w:id="2291"/>
            <w:r w:rsidRPr="004A1823">
              <w:rPr>
                <w:rFonts w:cs="Times New Roman"/>
              </w:rPr>
              <w:commentReference w:id="2291"/>
            </w:r>
            <w:r w:rsidRPr="004A1823">
              <w:rPr>
                <w:rFonts w:cs="Times New Roman"/>
                <w:sz w:val="20"/>
                <w:szCs w:val="20"/>
              </w:rPr>
              <w:t>19</w:t>
            </w:r>
          </w:p>
        </w:tc>
      </w:tr>
    </w:tbl>
    <w:p w14:paraId="051FB466" w14:textId="77777777" w:rsidR="00D74124" w:rsidRPr="004A1823" w:rsidRDefault="00D74124" w:rsidP="00C6106A">
      <w:pPr>
        <w:spacing w:line="240" w:lineRule="auto"/>
        <w:ind w:firstLine="0"/>
        <w:rPr>
          <w:rFonts w:cs="Times New Roman"/>
        </w:rPr>
        <w:pPrChange w:id="2292" w:author="Maria Myslina" w:date="2019-06-04T16:54:00Z">
          <w:pPr/>
        </w:pPrChange>
      </w:pPr>
    </w:p>
    <w:sectPr w:rsidR="00D74124" w:rsidRPr="004A1823" w:rsidSect="003B7399">
      <w:footerReference w:type="first" r:id="rId326"/>
      <w:type w:val="continuous"/>
      <w:pgSz w:w="11906" w:h="16838"/>
      <w:pgMar w:top="1701" w:right="1701" w:bottom="1701" w:left="1701" w:header="720" w:footer="720" w:gutter="0"/>
      <w:pgNumType w:start="1"/>
      <w:cols w:space="720"/>
      <w:formProt w:val="0"/>
      <w:titlePg/>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74" w:author="George Moroz" w:date="2019-06-02T13:26:00Z" w:initials="">
    <w:p w14:paraId="216D7A46" w14:textId="77777777" w:rsidR="00312857" w:rsidRDefault="00312857">
      <w:pPr>
        <w:pStyle w:val="LO-normal"/>
      </w:pPr>
      <w:r w:rsidRPr="001732C5">
        <w:rPr>
          <w:rFonts w:ascii="Liberation Serif" w:hAnsi="Liberation Serif" w:cs="DejaVu Sans"/>
          <w:lang w:val="ru-RU" w:eastAsia="en-US" w:bidi="en-US"/>
        </w:rPr>
        <w:t>Разъясните еще одним предложением, я понял, что имеется в виду, но другой читатель может не понять.</w:t>
      </w:r>
    </w:p>
  </w:comment>
  <w:comment w:id="575" w:author="Maria Terekhina" w:date="2019-06-02T16:39:00Z" w:initials="">
    <w:p w14:paraId="7FF8976F" w14:textId="77777777" w:rsidR="00312857" w:rsidRDefault="00312857">
      <w:pPr>
        <w:pStyle w:val="LO-normal"/>
      </w:pPr>
      <w:r w:rsidRPr="001732C5">
        <w:rPr>
          <w:rFonts w:ascii="Liberation Serif" w:hAnsi="Liberation Serif" w:cs="DejaVu Sans"/>
          <w:lang w:val="ru-RU" w:eastAsia="en-US" w:bidi="en-US"/>
        </w:rPr>
        <w:t>Так лучше?</w:t>
      </w:r>
    </w:p>
  </w:comment>
  <w:comment w:id="595" w:author="Unknown Author" w:date="2019-06-04T09:48:00Z" w:initials="">
    <w:p w14:paraId="4932E1C4" w14:textId="77777777" w:rsidR="00312857" w:rsidRDefault="00312857">
      <w:pPr>
        <w:pStyle w:val="LO-normal"/>
      </w:pPr>
      <w:r>
        <w:rPr>
          <w:sz w:val="20"/>
        </w:rPr>
        <w:t>и выглядили отдельным кластером в данных. Я бы показал график типа следующего до обрезки и после.</w:t>
      </w:r>
    </w:p>
  </w:comment>
  <w:comment w:id="607" w:author="Unknown Author" w:date="2019-06-04T09:56:00Z" w:initials="">
    <w:p w14:paraId="23F9A30C" w14:textId="77777777" w:rsidR="00312857" w:rsidRDefault="00312857">
      <w:pPr>
        <w:pStyle w:val="LO-normal"/>
      </w:pPr>
      <w:r>
        <w:rPr>
          <w:sz w:val="20"/>
        </w:rPr>
        <w:t>Вы уверены, что этот график где-то обсуждается?</w:t>
      </w:r>
    </w:p>
  </w:comment>
  <w:comment w:id="613" w:author="Unknown Author" w:date="2019-06-04T09:52:00Z" w:initials="">
    <w:p w14:paraId="3AF0C3B9" w14:textId="77777777" w:rsidR="00312857" w:rsidRDefault="00312857">
      <w:pPr>
        <w:pStyle w:val="LO-normal"/>
      </w:pPr>
      <w:r>
        <w:rPr>
          <w:sz w:val="20"/>
        </w:rPr>
        <w:t>А Вы уверены, что нужен натуральный, а не с оносвнанием десять?</w:t>
      </w:r>
    </w:p>
  </w:comment>
  <w:comment w:id="831" w:author="Unknown Author" w:date="2019-06-04T09:49:00Z" w:initials="">
    <w:p w14:paraId="2E39E9A2" w14:textId="77777777" w:rsidR="00312857" w:rsidRDefault="00312857" w:rsidP="00A51E19">
      <w:pPr>
        <w:pStyle w:val="LO-normal"/>
      </w:pPr>
      <w:r>
        <w:rPr>
          <w:sz w:val="20"/>
        </w:rPr>
        <w:t>не-а, SYLLABLES</w:t>
      </w:r>
    </w:p>
  </w:comment>
  <w:comment w:id="823" w:author="Unknown Author" w:date="2019-06-04T09:59:00Z" w:initials="">
    <w:p w14:paraId="41916B2C" w14:textId="77777777" w:rsidR="00312857" w:rsidRDefault="00312857">
      <w:pPr>
        <w:pStyle w:val="LO-normal"/>
      </w:pPr>
      <w:r>
        <w:rPr>
          <w:sz w:val="20"/>
        </w:rPr>
        <w:t>а кто будет обсуждать эти графики?</w:t>
      </w:r>
    </w:p>
  </w:comment>
  <w:comment w:id="862" w:author="Maria Terekhina" w:date="2019-05-27T08:03:00Z" w:initials="">
    <w:p w14:paraId="02C93E18" w14:textId="77777777" w:rsidR="00312857" w:rsidRDefault="00312857">
      <w:pPr>
        <w:pStyle w:val="LO-normal"/>
      </w:pPr>
      <w:r w:rsidRPr="001732C5">
        <w:rPr>
          <w:rFonts w:ascii="Liberation Serif" w:hAnsi="Liberation Serif" w:cs="DejaVu Sans"/>
          <w:lang w:val="ru-RU" w:eastAsia="en-US" w:bidi="en-US"/>
        </w:rPr>
        <w:t>перевести в формулу</w:t>
      </w:r>
    </w:p>
  </w:comment>
  <w:comment w:id="962" w:author="George Moroz" w:date="2019-06-02T18:47:00Z" w:initials="">
    <w:p w14:paraId="7D5FE0A7" w14:textId="77777777" w:rsidR="00312857" w:rsidRDefault="00312857">
      <w:pPr>
        <w:pStyle w:val="LO-normal"/>
      </w:pPr>
      <w:r w:rsidRPr="001732C5">
        <w:rPr>
          <w:rFonts w:ascii="Liberation Serif" w:hAnsi="Liberation Serif" w:cs="DejaVu Sans"/>
          <w:lang w:val="ru-RU" w:eastAsia="en-US" w:bidi="en-US"/>
        </w:rPr>
        <w:t>не очень понимаю, что это...</w:t>
      </w:r>
    </w:p>
  </w:comment>
  <w:comment w:id="963" w:author="Maria Terekhina" w:date="2019-06-03T10:47:00Z" w:initials="">
    <w:p w14:paraId="623A60E0" w14:textId="77777777" w:rsidR="00312857" w:rsidRDefault="00312857">
      <w:pPr>
        <w:pStyle w:val="LO-normal"/>
      </w:pPr>
      <w:r w:rsidRPr="001732C5">
        <w:rPr>
          <w:rFonts w:ascii="Liberation Serif" w:hAnsi="Liberation Serif" w:cs="DejaVu Sans"/>
          <w:lang w:val="ru-RU" w:eastAsia="en-US" w:bidi="en-US"/>
        </w:rPr>
        <w:t>1 - самая лучшая модель, 6 - самая худшая</w:t>
      </w:r>
    </w:p>
  </w:comment>
  <w:comment w:id="964" w:author="George Moroz" w:date="2019-06-03T11:41:00Z" w:initials="">
    <w:p w14:paraId="74A36C08" w14:textId="77777777" w:rsidR="00312857" w:rsidRDefault="00312857">
      <w:pPr>
        <w:pStyle w:val="LO-normal"/>
      </w:pPr>
      <w:r w:rsidRPr="001732C5">
        <w:rPr>
          <w:rFonts w:ascii="Liberation Serif" w:hAnsi="Liberation Serif" w:cs="DejaVu Sans"/>
          <w:lang w:val="ru-RU" w:eastAsia="en-US" w:bidi="en-US"/>
        </w:rPr>
        <w:t xml:space="preserve">а почему Вы сравниваете разные модели по </w:t>
      </w:r>
      <w:r>
        <w:rPr>
          <w:rFonts w:ascii="Liberation Serif" w:hAnsi="Liberation Serif" w:cs="DejaVu Sans"/>
          <w:lang w:val="en-US" w:eastAsia="en-US" w:bidi="en-US"/>
        </w:rPr>
        <w:t>AIC</w:t>
      </w:r>
      <w:r w:rsidRPr="001732C5">
        <w:rPr>
          <w:rFonts w:ascii="Liberation Serif" w:hAnsi="Liberation Serif" w:cs="DejaVu Sans"/>
          <w:lang w:val="ru-RU" w:eastAsia="en-US" w:bidi="en-US"/>
        </w:rPr>
        <w:t xml:space="preserve">? Использовать как иерархию внутри пары моделей -- ок, а сравнивать разные </w:t>
      </w:r>
      <w:r>
        <w:rPr>
          <w:rFonts w:ascii="Liberation Serif" w:hAnsi="Liberation Serif" w:cs="DejaVu Sans"/>
          <w:lang w:val="en-US" w:eastAsia="en-US" w:bidi="en-US"/>
        </w:rPr>
        <w:t>AIC</w:t>
      </w:r>
      <w:r w:rsidRPr="001732C5">
        <w:rPr>
          <w:rFonts w:ascii="Liberation Serif" w:hAnsi="Liberation Serif" w:cs="DejaVu Sans"/>
          <w:lang w:val="ru-RU" w:eastAsia="en-US" w:bidi="en-US"/>
        </w:rPr>
        <w:t xml:space="preserve"> разных моделей мне кажется некорректным</w:t>
      </w:r>
    </w:p>
  </w:comment>
  <w:comment w:id="965" w:author="Maria Terekhina" w:date="2019-06-03T12:44:00Z" w:initials="">
    <w:p w14:paraId="3C745602" w14:textId="77777777" w:rsidR="00312857" w:rsidRDefault="00312857">
      <w:pPr>
        <w:pStyle w:val="LO-normal"/>
      </w:pPr>
      <w:r w:rsidRPr="001732C5">
        <w:rPr>
          <w:rFonts w:ascii="Liberation Serif" w:hAnsi="Liberation Serif" w:cs="DejaVu Sans"/>
          <w:lang w:val="ru-RU" w:eastAsia="en-US" w:bidi="en-US"/>
        </w:rPr>
        <w:t xml:space="preserve">Я сравниваю не </w:t>
      </w:r>
      <w:r>
        <w:rPr>
          <w:rFonts w:ascii="Liberation Serif" w:hAnsi="Liberation Serif" w:cs="DejaVu Sans"/>
          <w:lang w:val="en-US" w:eastAsia="en-US" w:bidi="en-US"/>
        </w:rPr>
        <w:t>AIC</w:t>
      </w:r>
      <w:r w:rsidRPr="001732C5">
        <w:rPr>
          <w:rFonts w:ascii="Liberation Serif" w:hAnsi="Liberation Serif" w:cs="DejaVu Sans"/>
          <w:lang w:val="ru-RU" w:eastAsia="en-US" w:bidi="en-US"/>
        </w:rPr>
        <w:t xml:space="preserve">, я делаю </w:t>
      </w:r>
      <w:r>
        <w:rPr>
          <w:rFonts w:ascii="Liberation Serif" w:hAnsi="Liberation Serif" w:cs="DejaVu Sans"/>
          <w:lang w:val="en-US" w:eastAsia="en-US" w:bidi="en-US"/>
        </w:rPr>
        <w:t>ANOVA</w:t>
      </w:r>
      <w:r w:rsidRPr="001732C5">
        <w:rPr>
          <w:rFonts w:ascii="Liberation Serif" w:hAnsi="Liberation Serif" w:cs="DejaVu Sans"/>
          <w:lang w:val="ru-RU" w:eastAsia="en-US" w:bidi="en-US"/>
        </w:rPr>
        <w:t xml:space="preserve"> для всех вместе</w:t>
      </w:r>
    </w:p>
  </w:comment>
  <w:comment w:id="966" w:author="Unknown Author" w:date="2019-06-04T10:00:00Z" w:initials="">
    <w:p w14:paraId="5614622B" w14:textId="77777777" w:rsidR="00312857" w:rsidRDefault="00312857">
      <w:pPr>
        <w:pStyle w:val="LO-normal"/>
      </w:pPr>
      <w:r>
        <w:rPr>
          <w:i/>
          <w:sz w:val="16"/>
        </w:rPr>
        <w:t>Reply to Maria Terekhina (06/03/2019, 12:44): "..."</w:t>
      </w:r>
    </w:p>
    <w:p w14:paraId="6706E47C" w14:textId="77777777" w:rsidR="00312857" w:rsidRDefault="00312857">
      <w:pPr>
        <w:pStyle w:val="LO-normal"/>
      </w:pPr>
      <w:r>
        <w:rPr>
          <w:rFonts w:ascii="Liberation Serif" w:hAnsi="Liberation Serif" w:cs="DejaVu Sans"/>
          <w:sz w:val="20"/>
        </w:rPr>
        <w:t>ОК</w:t>
      </w:r>
    </w:p>
  </w:comment>
  <w:comment w:id="967" w:author="Maria Myslina" w:date="2019-06-04T12:04:00Z" w:initials="MM">
    <w:p w14:paraId="089F874A" w14:textId="6B15C6AC" w:rsidR="00312857" w:rsidRDefault="00312857">
      <w:pPr>
        <w:pStyle w:val="ac"/>
      </w:pPr>
      <w:r>
        <w:rPr>
          <w:rStyle w:val="ae"/>
        </w:rPr>
        <w:annotationRef/>
      </w:r>
    </w:p>
  </w:comment>
  <w:comment w:id="996" w:author="Unknown Author" w:date="2019-06-04T10:01:00Z" w:initials="">
    <w:p w14:paraId="0E785339" w14:textId="77777777" w:rsidR="00312857" w:rsidRDefault="00312857">
      <w:pPr>
        <w:pStyle w:val="LO-normal"/>
      </w:pPr>
      <w:r>
        <w:rPr>
          <w:sz w:val="20"/>
        </w:rPr>
        <w:t>у этих графиков разная дисперсия... по всем наблюдениям... Это нарушение условий линейной регрессии</w:t>
      </w:r>
    </w:p>
  </w:comment>
  <w:comment w:id="1008" w:author="Unknown Author" w:date="2019-06-04T10:02:00Z" w:initials="">
    <w:p w14:paraId="391D73F2" w14:textId="77777777" w:rsidR="00312857" w:rsidRDefault="00312857">
      <w:pPr>
        <w:pStyle w:val="LO-normal"/>
      </w:pPr>
      <w:r>
        <w:rPr>
          <w:sz w:val="20"/>
        </w:rPr>
        <w:t>Bayesian?</w:t>
      </w:r>
    </w:p>
  </w:comment>
  <w:comment w:id="1009" w:author="Unknown Author" w:date="2019-06-04T10:02:00Z" w:initials="">
    <w:p w14:paraId="39F5D445" w14:textId="77777777" w:rsidR="00312857" w:rsidRDefault="00312857">
      <w:pPr>
        <w:pStyle w:val="LO-normal"/>
      </w:pPr>
      <w:r>
        <w:rPr>
          <w:sz w:val="20"/>
        </w:rPr>
        <w:t>не-э-эт... что же там не так?.. :(</w:t>
      </w:r>
    </w:p>
  </w:comment>
  <w:comment w:id="1024" w:author="Unknown Author" w:date="2019-06-04T10:03:00Z" w:initials="">
    <w:p w14:paraId="26DD2E3D" w14:textId="77777777" w:rsidR="00312857" w:rsidRPr="001732C5" w:rsidRDefault="00312857">
      <w:pPr>
        <w:pStyle w:val="LO-normal"/>
        <w:rPr>
          <w:lang w:val="en-US"/>
        </w:rPr>
      </w:pPr>
      <w:r>
        <w:rPr>
          <w:sz w:val="20"/>
        </w:rPr>
        <w:t>поясните</w:t>
      </w:r>
      <w:r w:rsidRPr="001732C5">
        <w:rPr>
          <w:sz w:val="20"/>
          <w:lang w:val="en-US"/>
        </w:rPr>
        <w:t xml:space="preserve">, </w:t>
      </w:r>
      <w:r>
        <w:rPr>
          <w:sz w:val="20"/>
        </w:rPr>
        <w:t>что</w:t>
      </w:r>
      <w:r w:rsidRPr="001732C5">
        <w:rPr>
          <w:sz w:val="20"/>
          <w:lang w:val="en-US"/>
        </w:rPr>
        <w:t xml:space="preserve"> </w:t>
      </w:r>
      <w:r>
        <w:rPr>
          <w:sz w:val="20"/>
        </w:rPr>
        <w:t>такое</w:t>
      </w:r>
      <w:r w:rsidRPr="001732C5">
        <w:rPr>
          <w:sz w:val="20"/>
          <w:lang w:val="en-US"/>
        </w:rPr>
        <w:t xml:space="preserve"> S2</w:t>
      </w:r>
    </w:p>
  </w:comment>
  <w:comment w:id="1025" w:author="Unknown Author" w:date="2019-06-04T10:05:00Z" w:initials="">
    <w:p w14:paraId="0E43A577" w14:textId="77777777" w:rsidR="00312857" w:rsidRPr="001732C5" w:rsidRDefault="00312857">
      <w:pPr>
        <w:pStyle w:val="LO-normal"/>
        <w:rPr>
          <w:lang w:val="en-US"/>
        </w:rPr>
      </w:pPr>
      <w:r w:rsidRPr="001732C5">
        <w:rPr>
          <w:i/>
          <w:sz w:val="16"/>
          <w:lang w:val="en-US"/>
        </w:rPr>
        <w:t>Reply to Unknown Author (06/04/2019, 10:03): "..."</w:t>
      </w:r>
    </w:p>
    <w:p w14:paraId="542F8EC3" w14:textId="77777777" w:rsidR="00312857" w:rsidRDefault="00312857">
      <w:pPr>
        <w:pStyle w:val="LO-normal"/>
      </w:pPr>
      <w:r>
        <w:rPr>
          <w:rFonts w:ascii="Liberation Serif" w:hAnsi="Liberation Serif" w:cs="DejaVu Sans"/>
          <w:sz w:val="20"/>
        </w:rPr>
        <w:t>я хочу 4000 итераций! нижняя скошена, почему-то...</w:t>
      </w:r>
    </w:p>
  </w:comment>
  <w:comment w:id="1026" w:author="Unknown Author" w:date="2019-06-04T10:05:00Z" w:initials="">
    <w:p w14:paraId="3F84A216" w14:textId="77777777" w:rsidR="00312857" w:rsidRDefault="00312857">
      <w:pPr>
        <w:pStyle w:val="LO-normal"/>
      </w:pPr>
      <w:r>
        <w:rPr>
          <w:i/>
          <w:sz w:val="16"/>
        </w:rPr>
        <w:t>Reply to Unknown Author (06/04/2019, 10:05): "..."</w:t>
      </w:r>
    </w:p>
    <w:p w14:paraId="5E4AF843" w14:textId="77777777" w:rsidR="00312857" w:rsidRDefault="00312857">
      <w:pPr>
        <w:pStyle w:val="LO-normal"/>
      </w:pPr>
      <w:r>
        <w:rPr>
          <w:rFonts w:ascii="Liberation Serif" w:hAnsi="Liberation Serif" w:cs="DejaVu Sans"/>
          <w:sz w:val="20"/>
        </w:rPr>
        <w:t>Нужно сказать, какой там прайор по умолчанию и почему не было использовано что-то разумное</w:t>
      </w:r>
    </w:p>
  </w:comment>
  <w:comment w:id="1074" w:author="Unknown Author" w:date="2019-06-04T10:07:00Z" w:initials="">
    <w:p w14:paraId="7D230D1C" w14:textId="77777777" w:rsidR="00312857" w:rsidRDefault="00312857">
      <w:pPr>
        <w:pStyle w:val="LO-normal"/>
      </w:pPr>
      <w:r>
        <w:rPr>
          <w:sz w:val="20"/>
        </w:rPr>
        <w:t>я бы сделал 95% байесовский интервал (это просто центральные 95% от тех функций плотности, что нарисованы выше)</w:t>
      </w:r>
    </w:p>
  </w:comment>
  <w:comment w:id="1094" w:author="Unknown Author" w:date="2019-06-04T10:08:00Z" w:initials="">
    <w:p w14:paraId="44BAE528" w14:textId="77777777" w:rsidR="00312857" w:rsidRDefault="00312857">
      <w:pPr>
        <w:pStyle w:val="LO-normal"/>
      </w:pPr>
      <w:r>
        <w:rPr>
          <w:sz w:val="20"/>
        </w:rPr>
        <w:t>объясните, что здесь Вы вернулись к оригинальным значениям и представили все в логорифмированной шкале.Кстати, я бы тогда все же ожидал прямую, а не эту кривуюВы точно не отлогорифмировали уже отлогорифмированные данные?</w:t>
      </w:r>
    </w:p>
  </w:comment>
  <w:comment w:id="2291" w:author="Unknown Author" w:date="2019-06-04T10:20:00Z" w:initials="">
    <w:p w14:paraId="50F5FE48" w14:textId="77777777" w:rsidR="00312857" w:rsidRDefault="00312857">
      <w:pPr>
        <w:pStyle w:val="LO-normal"/>
      </w:pPr>
      <w:r>
        <w:rPr>
          <w:sz w:val="20"/>
        </w:rPr>
        <w:t>просто пустой комментарий, на случай, если Office съест последний комментарий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6D7A46" w15:done="1"/>
  <w15:commentEx w15:paraId="7FF8976F" w15:done="1"/>
  <w15:commentEx w15:paraId="4932E1C4" w15:done="0"/>
  <w15:commentEx w15:paraId="23F9A30C" w15:done="0"/>
  <w15:commentEx w15:paraId="3AF0C3B9" w15:done="1"/>
  <w15:commentEx w15:paraId="2E39E9A2" w15:done="1"/>
  <w15:commentEx w15:paraId="41916B2C" w15:done="1"/>
  <w15:commentEx w15:paraId="02C93E18" w15:done="1"/>
  <w15:commentEx w15:paraId="7D5FE0A7" w15:done="1"/>
  <w15:commentEx w15:paraId="623A60E0" w15:done="1"/>
  <w15:commentEx w15:paraId="74A36C08" w15:done="1"/>
  <w15:commentEx w15:paraId="3C745602" w15:done="1"/>
  <w15:commentEx w15:paraId="6706E47C" w15:done="1"/>
  <w15:commentEx w15:paraId="089F874A" w15:paraIdParent="6706E47C" w15:done="1"/>
  <w15:commentEx w15:paraId="0E785339" w15:done="1"/>
  <w15:commentEx w15:paraId="391D73F2" w15:done="1"/>
  <w15:commentEx w15:paraId="39F5D445" w15:done="1"/>
  <w15:commentEx w15:paraId="26DD2E3D" w15:done="1"/>
  <w15:commentEx w15:paraId="542F8EC3" w15:done="1"/>
  <w15:commentEx w15:paraId="5E4AF843" w15:done="0"/>
  <w15:commentEx w15:paraId="7D230D1C" w15:done="1"/>
  <w15:commentEx w15:paraId="44BAE528" w15:done="1"/>
  <w15:commentEx w15:paraId="50F5FE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6D7A46" w16cid:durableId="20A0CACF"/>
  <w16cid:commentId w16cid:paraId="7FF8976F" w16cid:durableId="20A0CAD0"/>
  <w16cid:commentId w16cid:paraId="4932E1C4" w16cid:durableId="20A0CAD3"/>
  <w16cid:commentId w16cid:paraId="3AF0C3B9" w16cid:durableId="20A0CAD6"/>
  <w16cid:commentId w16cid:paraId="2E39E9A2" w16cid:durableId="20A0CAD4"/>
  <w16cid:commentId w16cid:paraId="41916B2C" w16cid:durableId="20A0CAD7"/>
  <w16cid:commentId w16cid:paraId="02C93E18" w16cid:durableId="20A0CAD8"/>
  <w16cid:commentId w16cid:paraId="7D5FE0A7" w16cid:durableId="20A0CAD9"/>
  <w16cid:commentId w16cid:paraId="623A60E0" w16cid:durableId="20A0CADA"/>
  <w16cid:commentId w16cid:paraId="74A36C08" w16cid:durableId="20A0CADB"/>
  <w16cid:commentId w16cid:paraId="3C745602" w16cid:durableId="20A0CADC"/>
  <w16cid:commentId w16cid:paraId="0E785339" w16cid:durableId="20A0CADD"/>
  <w16cid:commentId w16cid:paraId="391D73F2" w16cid:durableId="20A0CADE"/>
  <w16cid:commentId w16cid:paraId="39F5D445" w16cid:durableId="20A0CADF"/>
  <w16cid:commentId w16cid:paraId="7D230D1C" w16cid:durableId="20A0CAE0"/>
  <w16cid:commentId w16cid:paraId="44BAE528" w16cid:durableId="20A0CAE1"/>
  <w16cid:commentId w16cid:paraId="50F5FE48" w16cid:durableId="20A0C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BA83D" w14:textId="77777777" w:rsidR="0093605B" w:rsidRDefault="0093605B">
      <w:pPr>
        <w:spacing w:line="240" w:lineRule="auto"/>
      </w:pPr>
      <w:r>
        <w:separator/>
      </w:r>
    </w:p>
  </w:endnote>
  <w:endnote w:type="continuationSeparator" w:id="0">
    <w:p w14:paraId="57FE4B32" w14:textId="77777777" w:rsidR="0093605B" w:rsidRDefault="009360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DejaVu Sans">
    <w:altName w:val="Verdana"/>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roman"/>
    <w:pitch w:val="variable"/>
  </w:font>
  <w:font w:name="Mangal">
    <w:panose1 w:val="02040503050203030202"/>
    <w:charset w:val="00"/>
    <w:family w:val="roman"/>
    <w:pitch w:val="variable"/>
    <w:sig w:usb0="00008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421F0" w14:textId="7AE18BC6" w:rsidR="00312857" w:rsidRDefault="00312857">
    <w:pPr>
      <w:jc w:val="center"/>
    </w:pPr>
    <w:del w:id="394" w:author="Maria Myslina" w:date="2019-06-04T15:24:00Z">
      <w:r w:rsidDel="003B7399">
        <w:fldChar w:fldCharType="begin"/>
      </w:r>
      <w:r w:rsidDel="003B7399">
        <w:delInstrText>PAGE</w:delInstrText>
      </w:r>
      <w:r w:rsidDel="003B7399">
        <w:fldChar w:fldCharType="separate"/>
      </w:r>
      <w:r w:rsidDel="003B7399">
        <w:delText>63</w:delText>
      </w:r>
      <w:r w:rsidDel="003B7399">
        <w:fldChar w:fldCharType="end"/>
      </w:r>
    </w:del>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DF123" w14:textId="77777777" w:rsidR="00312857" w:rsidRDefault="00312857" w:rsidP="003B7399">
    <w:pPr>
      <w:pStyle w:val="aa"/>
      <w:ind w:firstLine="0"/>
      <w:pPrChange w:id="395" w:author="Maria Myslina" w:date="2019-06-04T15:26:00Z">
        <w:pPr>
          <w:pStyle w:val="aa"/>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293" w:author="Maria Myslina" w:date="2019-06-04T15:26:00Z"/>
  <w:sdt>
    <w:sdtPr>
      <w:id w:val="-1929953780"/>
      <w:docPartObj>
        <w:docPartGallery w:val="Page Numbers (Bottom of Page)"/>
        <w:docPartUnique/>
      </w:docPartObj>
    </w:sdtPr>
    <w:sdtContent>
      <w:customXmlInsRangeEnd w:id="2293"/>
      <w:p w14:paraId="68481E2C" w14:textId="560CDCB6" w:rsidR="00312857" w:rsidRDefault="00312857">
        <w:pPr>
          <w:pStyle w:val="aa"/>
          <w:jc w:val="center"/>
          <w:rPr>
            <w:ins w:id="2294" w:author="Maria Myslina" w:date="2019-06-04T15:26:00Z"/>
          </w:rPr>
        </w:pPr>
        <w:ins w:id="2295" w:author="Maria Myslina" w:date="2019-06-04T15:26:00Z">
          <w:r>
            <w:fldChar w:fldCharType="begin"/>
          </w:r>
          <w:r>
            <w:instrText>PAGE   \* MERGEFORMAT</w:instrText>
          </w:r>
          <w:r>
            <w:fldChar w:fldCharType="separate"/>
          </w:r>
          <w:r>
            <w:rPr>
              <w:lang w:val="ru-RU"/>
            </w:rPr>
            <w:t>2</w:t>
          </w:r>
          <w:r>
            <w:fldChar w:fldCharType="end"/>
          </w:r>
        </w:ins>
      </w:p>
      <w:customXmlInsRangeStart w:id="2296" w:author="Maria Myslina" w:date="2019-06-04T15:26:00Z"/>
    </w:sdtContent>
  </w:sdt>
  <w:customXmlInsRangeEnd w:id="2296"/>
  <w:p w14:paraId="52EB4232" w14:textId="77777777" w:rsidR="00312857" w:rsidRDefault="0031285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D2A2D" w14:textId="77777777" w:rsidR="0093605B" w:rsidRPr="003B7399" w:rsidRDefault="0093605B">
      <w:pPr>
        <w:pStyle w:val="LO-normal"/>
        <w:rPr>
          <w:lang w:val="ru-RU"/>
          <w:rPrChange w:id="6" w:author="Maria Myslina" w:date="2019-06-04T14:07:00Z">
            <w:rPr/>
          </w:rPrChange>
        </w:rPr>
      </w:pPr>
      <w:r>
        <w:separator/>
      </w:r>
    </w:p>
  </w:footnote>
  <w:footnote w:type="continuationSeparator" w:id="0">
    <w:p w14:paraId="1F839BD2" w14:textId="77777777" w:rsidR="0093605B" w:rsidRDefault="0093605B">
      <w:pPr>
        <w:pStyle w:val="LO-normal"/>
      </w:pPr>
      <w:r>
        <w:continuationSeparator/>
      </w:r>
    </w:p>
  </w:footnote>
  <w:footnote w:id="1">
    <w:p w14:paraId="5A89E8FF" w14:textId="46135D5D" w:rsidR="00312857" w:rsidRPr="00D36E95" w:rsidRDefault="00312857" w:rsidP="003B7399">
      <w:pPr>
        <w:pStyle w:val="a8"/>
        <w:rPr>
          <w:lang w:val="en-US"/>
        </w:rPr>
      </w:pPr>
      <w:r w:rsidRPr="00D36E95">
        <w:rPr>
          <w:rStyle w:val="af1"/>
        </w:rPr>
        <w:footnoteRef/>
      </w:r>
      <w:r w:rsidRPr="00D36E95">
        <w:rPr>
          <w:lang w:val="en-US"/>
        </w:rPr>
        <w:t xml:space="preserve"> ‘</w:t>
      </w:r>
      <w:r w:rsidRPr="00D36E95">
        <w:rPr>
          <w:highlight w:val="white"/>
          <w:lang w:val="en-US"/>
        </w:rPr>
        <w:t xml:space="preserve">...it usually seems that syllable-timed speech sounds faster than stress-timed to speakers of stress-timed languages’ </w:t>
      </w:r>
      <w:del w:id="398" w:author="Maria Myslina" w:date="2019-06-04T16:49:00Z">
        <w:r w:rsidRPr="00D36E95" w:rsidDel="00D36E95">
          <w:rPr>
            <w:rStyle w:val="InternetLink"/>
            <w:rFonts w:eastAsia="Times New Roman" w:cs="Times New Roman"/>
            <w:color w:val="auto"/>
            <w:u w:val="none"/>
          </w:rPr>
          <w:fldChar w:fldCharType="begin"/>
        </w:r>
        <w:r w:rsidRPr="00D36E95" w:rsidDel="00D36E95">
          <w:rPr>
            <w:rStyle w:val="InternetLink"/>
            <w:rFonts w:eastAsia="Times New Roman" w:cs="Times New Roman"/>
            <w:color w:val="auto"/>
            <w:u w:val="none"/>
            <w:lang w:val="en-US"/>
          </w:rPr>
          <w:delInstrText xml:space="preserve"> HYPERLINK "https://www.zotero.org/google-docs/?Pq8vcn" \h </w:delInstrText>
        </w:r>
        <w:r w:rsidRPr="00D36E95" w:rsidDel="00D36E95">
          <w:rPr>
            <w:rStyle w:val="InternetLink"/>
            <w:rFonts w:eastAsia="Times New Roman" w:cs="Times New Roman"/>
            <w:color w:val="auto"/>
            <w:u w:val="none"/>
          </w:rPr>
          <w:fldChar w:fldCharType="separate"/>
        </w:r>
        <w:r w:rsidRPr="00D36E95" w:rsidDel="00D36E95">
          <w:rPr>
            <w:rStyle w:val="InternetLink"/>
            <w:rFonts w:eastAsia="Times New Roman" w:cs="Times New Roman"/>
            <w:color w:val="auto"/>
            <w:u w:val="none"/>
            <w:lang w:val="en-US"/>
          </w:rPr>
          <w:delText>(Roach, 1998, p. 153)</w:delText>
        </w:r>
        <w:r w:rsidRPr="00D36E95" w:rsidDel="00D36E95">
          <w:rPr>
            <w:rStyle w:val="InternetLink"/>
            <w:rFonts w:eastAsia="Times New Roman" w:cs="Times New Roman"/>
            <w:color w:val="auto"/>
            <w:u w:val="none"/>
          </w:rPr>
          <w:fldChar w:fldCharType="end"/>
        </w:r>
      </w:del>
      <w:ins w:id="399" w:author="Maria Myslina" w:date="2019-06-04T16:49:00Z">
        <w:r w:rsidRPr="00D36E95">
          <w:rPr>
            <w:rStyle w:val="InternetLink"/>
            <w:rFonts w:eastAsia="Times New Roman" w:cs="Times New Roman"/>
            <w:color w:val="auto"/>
            <w:u w:val="none"/>
            <w:lang w:val="en-US"/>
          </w:rPr>
          <w:t>(Roach, 1998, p. 153)</w:t>
        </w:r>
      </w:ins>
      <w:r w:rsidRPr="00D36E95">
        <w:rPr>
          <w:lang w:val="en-US"/>
        </w:rPr>
        <w:t>.</w:t>
      </w:r>
    </w:p>
  </w:footnote>
  <w:footnote w:id="2">
    <w:p w14:paraId="16D9CE07" w14:textId="0B8D429B" w:rsidR="00312857" w:rsidRPr="00D36E95" w:rsidRDefault="00312857">
      <w:pPr>
        <w:pStyle w:val="a8"/>
        <w:rPr>
          <w:lang w:val="en-US"/>
        </w:rPr>
      </w:pPr>
      <w:r w:rsidRPr="00D36E95">
        <w:rPr>
          <w:rStyle w:val="af1"/>
        </w:rPr>
        <w:footnoteRef/>
      </w:r>
      <w:r w:rsidRPr="00D36E95">
        <w:rPr>
          <w:lang w:val="en-US"/>
        </w:rPr>
        <w:t xml:space="preserve"> </w:t>
      </w:r>
      <w:r w:rsidRPr="00D36E95">
        <w:rPr>
          <w:szCs w:val="20"/>
          <w:lang w:val="en-US"/>
        </w:rPr>
        <w:t xml:space="preserve">Speech run is a pause-free stretch of speech, where pause is a salient interval of 250 ms or more </w:t>
      </w:r>
      <w:del w:id="418" w:author="Maria Myslina" w:date="2019-06-04T16:50:00Z">
        <w:r w:rsidRPr="00D36E95" w:rsidDel="00D36E95">
          <w:rPr>
            <w:rStyle w:val="InternetLink"/>
            <w:color w:val="auto"/>
            <w:szCs w:val="20"/>
            <w:u w:val="none"/>
          </w:rPr>
          <w:fldChar w:fldCharType="begin"/>
        </w:r>
        <w:r w:rsidRPr="00D36E95" w:rsidDel="00D36E95">
          <w:rPr>
            <w:rStyle w:val="InternetLink"/>
            <w:color w:val="auto"/>
            <w:szCs w:val="20"/>
            <w:u w:val="none"/>
            <w:lang w:val="en-US"/>
          </w:rPr>
          <w:delInstrText xml:space="preserve"> HYPERLINK "https://www.zotero.org/google-docs/?3O1Dg4" \h </w:delInstrText>
        </w:r>
        <w:r w:rsidRPr="00D36E95" w:rsidDel="00D36E95">
          <w:rPr>
            <w:rStyle w:val="InternetLink"/>
            <w:color w:val="auto"/>
            <w:szCs w:val="20"/>
            <w:u w:val="none"/>
          </w:rPr>
          <w:fldChar w:fldCharType="separate"/>
        </w:r>
        <w:r w:rsidRPr="00D36E95" w:rsidDel="00D36E95">
          <w:rPr>
            <w:rStyle w:val="InternetLink"/>
            <w:color w:val="auto"/>
            <w:szCs w:val="20"/>
            <w:u w:val="none"/>
            <w:lang w:val="en-US"/>
          </w:rPr>
          <w:delText>(Miller, Grosjean, &amp; Lomanto, 1984, p. 219)</w:delText>
        </w:r>
        <w:r w:rsidRPr="00D36E95" w:rsidDel="00D36E95">
          <w:rPr>
            <w:rStyle w:val="InternetLink"/>
            <w:color w:val="auto"/>
            <w:szCs w:val="20"/>
            <w:u w:val="none"/>
          </w:rPr>
          <w:fldChar w:fldCharType="end"/>
        </w:r>
      </w:del>
      <w:ins w:id="419" w:author="Maria Myslina" w:date="2019-06-04T16:50:00Z">
        <w:r w:rsidRPr="00D36E95">
          <w:rPr>
            <w:rStyle w:val="InternetLink"/>
            <w:color w:val="auto"/>
            <w:szCs w:val="20"/>
            <w:u w:val="none"/>
            <w:lang w:val="en-US"/>
          </w:rPr>
          <w:t>(Miller, Grosjean, &amp; Lomanto, 1984, p. 219)</w:t>
        </w:r>
      </w:ins>
      <w:r w:rsidRPr="00D36E95">
        <w:rPr>
          <w:szCs w:val="20"/>
          <w:lang w:val="en-US"/>
        </w:rPr>
        <w:t>.</w:t>
      </w:r>
    </w:p>
  </w:footnote>
  <w:footnote w:id="3">
    <w:p w14:paraId="071EF352" w14:textId="1C91F0D6" w:rsidR="00312857" w:rsidRPr="004A1823" w:rsidRDefault="00312857" w:rsidP="003B7399">
      <w:pPr>
        <w:pStyle w:val="a8"/>
        <w:rPr>
          <w:lang w:val="en-US"/>
        </w:rPr>
        <w:pPrChange w:id="517" w:author="Maria Myslina" w:date="2019-06-04T14:14:00Z">
          <w:pPr>
            <w:spacing w:line="240" w:lineRule="auto"/>
          </w:pPr>
        </w:pPrChange>
      </w:pPr>
      <w:ins w:id="518" w:author="Maria Myslina" w:date="2019-06-04T14:12:00Z">
        <w:r>
          <w:rPr>
            <w:rStyle w:val="af1"/>
          </w:rPr>
          <w:footnoteRef/>
        </w:r>
        <w:r>
          <w:rPr>
            <w:rStyle w:val="FootnoteCharacters"/>
            <w:lang w:val="en-US"/>
          </w:rPr>
          <w:t xml:space="preserve"> </w:t>
        </w:r>
      </w:ins>
      <w:del w:id="519" w:author="Maria Myslina" w:date="2019-06-04T14:12:00Z">
        <w:r w:rsidDel="003B7399">
          <w:rPr>
            <w:rStyle w:val="FootnoteCharacters"/>
          </w:rPr>
          <w:footnoteRef/>
        </w:r>
        <w:r w:rsidRPr="004A1823" w:rsidDel="003B7399">
          <w:rPr>
            <w:rStyle w:val="FootnoteCharacters"/>
            <w:lang w:val="en-US"/>
          </w:rPr>
          <w:tab/>
        </w:r>
        <w:r w:rsidRPr="004A1823" w:rsidDel="003B7399">
          <w:rPr>
            <w:vertAlign w:val="superscript"/>
            <w:lang w:val="en-US"/>
          </w:rPr>
          <w:tab/>
        </w:r>
        <w:r w:rsidRPr="004A1823" w:rsidDel="003B7399">
          <w:rPr>
            <w:lang w:val="en-US"/>
          </w:rPr>
          <w:delText xml:space="preserve"> </w:delText>
        </w:r>
      </w:del>
      <w:r w:rsidRPr="004A1823">
        <w:rPr>
          <w:lang w:val="en-US"/>
        </w:rPr>
        <w:t xml:space="preserve">In </w:t>
      </w:r>
      <w:del w:id="520" w:author="Maria Myslina" w:date="2019-06-04T16:51:00Z">
        <w:r w:rsidRPr="00D36E95" w:rsidDel="00D36E95">
          <w:rPr>
            <w:rStyle w:val="InternetLink"/>
            <w:color w:val="auto"/>
            <w:szCs w:val="20"/>
            <w:u w:val="none"/>
          </w:rPr>
          <w:fldChar w:fldCharType="begin"/>
        </w:r>
        <w:r w:rsidRPr="00D36E95" w:rsidDel="00D36E95">
          <w:rPr>
            <w:rStyle w:val="InternetLink"/>
            <w:color w:val="auto"/>
            <w:szCs w:val="20"/>
            <w:u w:val="none"/>
            <w:lang w:val="en-US"/>
          </w:rPr>
          <w:delInstrText xml:space="preserve"> HYPERLINK "https://www.zotero.org/google-docs/?INWn8j" \h </w:delInstrText>
        </w:r>
        <w:r w:rsidRPr="00D36E95" w:rsidDel="00D36E95">
          <w:rPr>
            <w:rStyle w:val="InternetLink"/>
            <w:color w:val="auto"/>
            <w:szCs w:val="20"/>
            <w:u w:val="none"/>
          </w:rPr>
          <w:fldChar w:fldCharType="separate"/>
        </w:r>
        <w:r w:rsidRPr="00D36E95" w:rsidDel="00D36E95">
          <w:rPr>
            <w:rStyle w:val="InternetLink"/>
            <w:color w:val="auto"/>
            <w:szCs w:val="20"/>
            <w:u w:val="none"/>
            <w:lang w:val="en-US"/>
          </w:rPr>
          <w:delText>(Quené, 2008)</w:delText>
        </w:r>
        <w:r w:rsidRPr="00D36E95" w:rsidDel="00D36E95">
          <w:rPr>
            <w:rStyle w:val="InternetLink"/>
            <w:color w:val="auto"/>
            <w:szCs w:val="20"/>
            <w:u w:val="none"/>
          </w:rPr>
          <w:fldChar w:fldCharType="end"/>
        </w:r>
      </w:del>
      <w:ins w:id="521" w:author="Maria Myslina" w:date="2019-06-04T16:51:00Z">
        <w:r w:rsidRPr="00D36E95">
          <w:rPr>
            <w:rStyle w:val="InternetLink"/>
            <w:color w:val="auto"/>
            <w:szCs w:val="20"/>
            <w:u w:val="none"/>
            <w:lang w:val="en-US"/>
          </w:rPr>
          <w:t>(Quené, 2008)</w:t>
        </w:r>
      </w:ins>
      <w:r w:rsidRPr="00D36E95">
        <w:rPr>
          <w:lang w:val="en-US"/>
        </w:rPr>
        <w:t>,</w:t>
      </w:r>
      <w:r w:rsidRPr="004A1823">
        <w:rPr>
          <w:lang w:val="en-US"/>
        </w:rPr>
        <w:t xml:space="preserve"> it was found, that hearer percept 5% difference in the speech rate.</w:t>
      </w:r>
    </w:p>
    <w:p w14:paraId="49695580" w14:textId="77777777" w:rsidR="00312857" w:rsidRPr="004A1823" w:rsidRDefault="00312857">
      <w:pPr>
        <w:pStyle w:val="a8"/>
        <w:rPr>
          <w:lang w:val="en-US"/>
        </w:rPr>
      </w:pPr>
    </w:p>
  </w:footnote>
  <w:footnote w:id="4">
    <w:p w14:paraId="08C62B3F" w14:textId="31623804" w:rsidR="00312857" w:rsidRPr="00D36E95" w:rsidRDefault="00312857" w:rsidP="003B7399">
      <w:pPr>
        <w:pStyle w:val="a8"/>
        <w:rPr>
          <w:lang w:val="en-US"/>
        </w:rPr>
        <w:pPrChange w:id="554" w:author="Maria Myslina" w:date="2019-06-04T14:14:00Z">
          <w:pPr>
            <w:spacing w:line="240" w:lineRule="auto"/>
          </w:pPr>
        </w:pPrChange>
      </w:pPr>
      <w:r>
        <w:rPr>
          <w:rStyle w:val="af1"/>
        </w:rPr>
        <w:footnoteRef/>
      </w:r>
      <w:r w:rsidRPr="004A1823">
        <w:rPr>
          <w:lang w:val="en-US"/>
        </w:rPr>
        <w:t xml:space="preserve"> </w:t>
      </w:r>
      <w:r w:rsidRPr="0053068D">
        <w:rPr>
          <w:lang w:val="en-US"/>
        </w:rPr>
        <w:t xml:space="preserve">The map is drawn using </w:t>
      </w:r>
      <w:r w:rsidRPr="0053068D">
        <w:rPr>
          <w:b/>
          <w:lang w:val="en-US"/>
        </w:rPr>
        <w:t xml:space="preserve">lingtypology </w:t>
      </w:r>
      <w:r w:rsidRPr="0053068D">
        <w:rPr>
          <w:lang w:val="en-US"/>
        </w:rPr>
        <w:t xml:space="preserve">R </w:t>
      </w:r>
      <w:r w:rsidRPr="00D36E95">
        <w:rPr>
          <w:lang w:val="en-US"/>
        </w:rPr>
        <w:t xml:space="preserve">package </w:t>
      </w:r>
      <w:del w:id="555" w:author="Maria Myslina" w:date="2019-06-04T16:51:00Z">
        <w:r w:rsidRPr="00D36E95" w:rsidDel="00D36E95">
          <w:rPr>
            <w:rStyle w:val="InternetLink"/>
            <w:rFonts w:eastAsia="Times New Roman" w:cs="Times New Roman"/>
            <w:color w:val="auto"/>
            <w:szCs w:val="20"/>
            <w:u w:val="none"/>
          </w:rPr>
          <w:fldChar w:fldCharType="begin"/>
        </w:r>
        <w:r w:rsidRPr="00D36E95" w:rsidDel="00D36E95">
          <w:rPr>
            <w:rStyle w:val="InternetLink"/>
            <w:rFonts w:eastAsia="Times New Roman" w:cs="Times New Roman"/>
            <w:color w:val="auto"/>
            <w:szCs w:val="20"/>
            <w:u w:val="none"/>
            <w:lang w:val="en-US"/>
          </w:rPr>
          <w:delInstrText xml:space="preserve"> HYPERLINK "https://www.zotero.org/google-docs/?T1dmPB" \h </w:delInstrText>
        </w:r>
        <w:r w:rsidRPr="00D36E95" w:rsidDel="00D36E95">
          <w:rPr>
            <w:rStyle w:val="InternetLink"/>
            <w:rFonts w:eastAsia="Times New Roman" w:cs="Times New Roman"/>
            <w:color w:val="auto"/>
            <w:szCs w:val="20"/>
            <w:u w:val="none"/>
          </w:rPr>
          <w:fldChar w:fldCharType="separate"/>
        </w:r>
        <w:r w:rsidRPr="00D36E95" w:rsidDel="00D36E95">
          <w:rPr>
            <w:rStyle w:val="InternetLink"/>
            <w:rFonts w:eastAsia="Times New Roman" w:cs="Times New Roman"/>
            <w:color w:val="auto"/>
            <w:szCs w:val="20"/>
            <w:u w:val="none"/>
            <w:lang w:val="en-US"/>
          </w:rPr>
          <w:delText>(Moroz, 2017a)</w:delText>
        </w:r>
        <w:r w:rsidRPr="00D36E95" w:rsidDel="00D36E95">
          <w:rPr>
            <w:rStyle w:val="InternetLink"/>
            <w:rFonts w:eastAsia="Times New Roman" w:cs="Times New Roman"/>
            <w:color w:val="auto"/>
            <w:szCs w:val="20"/>
            <w:u w:val="none"/>
          </w:rPr>
          <w:fldChar w:fldCharType="end"/>
        </w:r>
      </w:del>
      <w:ins w:id="556" w:author="Maria Myslina" w:date="2019-06-04T16:51:00Z">
        <w:r w:rsidRPr="00D36E95">
          <w:rPr>
            <w:rStyle w:val="InternetLink"/>
            <w:rFonts w:eastAsia="Times New Roman" w:cs="Times New Roman"/>
            <w:color w:val="auto"/>
            <w:szCs w:val="20"/>
            <w:u w:val="none"/>
            <w:lang w:val="en-US"/>
          </w:rPr>
          <w:t>(Moroz, 2017a)</w:t>
        </w:r>
      </w:ins>
      <w:r w:rsidRPr="00D36E95">
        <w:rPr>
          <w:lang w:val="en-US"/>
        </w:rPr>
        <w:t>.</w:t>
      </w:r>
    </w:p>
  </w:footnote>
  <w:footnote w:id="5">
    <w:p w14:paraId="39ADC9AE" w14:textId="578EFCD1" w:rsidR="00312857" w:rsidRPr="0053068D" w:rsidRDefault="00312857" w:rsidP="003B7399">
      <w:pPr>
        <w:pStyle w:val="a8"/>
        <w:rPr>
          <w:lang w:val="en-US"/>
        </w:rPr>
        <w:pPrChange w:id="570" w:author="Maria Myslina" w:date="2019-06-04T14:14:00Z">
          <w:pPr/>
        </w:pPrChange>
      </w:pPr>
      <w:r>
        <w:rPr>
          <w:rStyle w:val="af1"/>
        </w:rPr>
        <w:footnoteRef/>
      </w:r>
      <w:r w:rsidRPr="004A1823">
        <w:rPr>
          <w:lang w:val="en-US"/>
        </w:rPr>
        <w:t xml:space="preserve"> </w:t>
      </w:r>
      <w:r w:rsidRPr="0053068D">
        <w:rPr>
          <w:lang w:val="en-US"/>
        </w:rPr>
        <w:t>I thank Alexandra Ter-Avanesova, Svetlana Dyachenko, Elena Kolesnikova, Anna Malysheva, Daria Ignatenko, Anastasia Panova, Nina Dobrushina, Timofey Arkhangelskiy, Oleg Volkov, Maria Ovsjannikova, Sergey Say, Ekaterina Aplonova, Anna Smetina, Elena Sokur, Ruprecht von Waldenfels, Michael Daniel, Yury Lander for the provided data and the possibility to use it in the present research.</w:t>
      </w:r>
    </w:p>
    <w:p w14:paraId="0BAA4BBB" w14:textId="5C54BB99" w:rsidR="00312857" w:rsidRPr="004A1823" w:rsidRDefault="00312857">
      <w:pPr>
        <w:pStyle w:val="a8"/>
        <w:rPr>
          <w:lang w:val="en-US"/>
        </w:rPr>
      </w:pPr>
    </w:p>
  </w:footnote>
  <w:footnote w:id="6">
    <w:p w14:paraId="580A3483" w14:textId="1117573E" w:rsidR="00312857" w:rsidRPr="004A1823" w:rsidRDefault="00312857" w:rsidP="003B7399">
      <w:pPr>
        <w:pStyle w:val="a8"/>
        <w:rPr>
          <w:lang w:val="en-US"/>
        </w:rPr>
        <w:pPrChange w:id="758" w:author="Maria Myslina" w:date="2019-06-04T14:15:00Z">
          <w:pPr/>
        </w:pPrChange>
      </w:pPr>
      <w:ins w:id="759" w:author="Maria Myslina" w:date="2019-06-04T14:15:00Z">
        <w:r>
          <w:rPr>
            <w:rStyle w:val="af1"/>
          </w:rPr>
          <w:footnoteRef/>
        </w:r>
      </w:ins>
      <w:del w:id="760" w:author="Maria Myslina" w:date="2019-06-04T14:15:00Z">
        <w:r w:rsidDel="003B7399">
          <w:rPr>
            <w:rStyle w:val="FootnoteCharacters"/>
          </w:rPr>
          <w:footnoteRef/>
        </w:r>
        <w:r w:rsidRPr="004A1823" w:rsidDel="003B7399">
          <w:rPr>
            <w:rStyle w:val="FootnoteCharacters"/>
            <w:lang w:val="en-US"/>
          </w:rPr>
          <w:tab/>
        </w:r>
        <w:r w:rsidRPr="004A1823" w:rsidDel="003B7399">
          <w:rPr>
            <w:vertAlign w:val="superscript"/>
            <w:lang w:val="en-US"/>
          </w:rPr>
          <w:tab/>
        </w:r>
        <w:r w:rsidRPr="004A1823" w:rsidDel="003B7399">
          <w:rPr>
            <w:lang w:val="en-US"/>
          </w:rPr>
          <w:delText xml:space="preserve"> </w:delText>
        </w:r>
      </w:del>
      <w:ins w:id="761" w:author="Maria Myslina" w:date="2019-06-04T14:15:00Z">
        <w:r w:rsidRPr="003B7399">
          <w:rPr>
            <w:lang w:val="en-US"/>
            <w:rPrChange w:id="762" w:author="Maria Myslina" w:date="2019-06-04T14:15:00Z">
              <w:rPr>
                <w:sz w:val="20"/>
                <w:szCs w:val="20"/>
                <w:lang w:val="ru-RU"/>
              </w:rPr>
            </w:rPrChange>
          </w:rPr>
          <w:t xml:space="preserve"> </w:t>
        </w:r>
      </w:ins>
      <w:r w:rsidRPr="004A1823">
        <w:rPr>
          <w:lang w:val="en-US"/>
        </w:rPr>
        <w:t>For some participants, there were recordings from different years, hence they are of different age on these recordings. When calculating mean and standard deviations in such cases, one participants of different age was treated as different participants.</w:t>
      </w:r>
    </w:p>
  </w:footnote>
  <w:footnote w:id="7">
    <w:p w14:paraId="5CCEAF04" w14:textId="7DC0F09B" w:rsidR="00312857" w:rsidRPr="004A1823" w:rsidRDefault="00312857">
      <w:pPr>
        <w:pStyle w:val="a8"/>
        <w:rPr>
          <w:lang w:val="en-US"/>
        </w:rPr>
      </w:pPr>
      <w:r>
        <w:rPr>
          <w:rStyle w:val="af1"/>
        </w:rPr>
        <w:footnoteRef/>
      </w:r>
      <w:r w:rsidRPr="004A1823">
        <w:rPr>
          <w:lang w:val="en-US"/>
        </w:rPr>
        <w:t xml:space="preserve"> </w:t>
      </w:r>
      <w:r w:rsidRPr="003B7399">
        <w:rPr>
          <w:lang w:val="en-US"/>
        </w:rPr>
        <w:t xml:space="preserve">In </w:t>
      </w:r>
      <w:del w:id="794" w:author="Maria Myslina" w:date="2019-06-04T14:15:00Z">
        <w:r w:rsidRPr="003B7399" w:rsidDel="003B7399">
          <w:rPr>
            <w:lang w:val="en-US"/>
          </w:rPr>
          <w:delText xml:space="preserve">the </w:delText>
        </w:r>
      </w:del>
      <w:del w:id="795" w:author="Maria Myslina" w:date="2019-06-04T14:38:00Z">
        <w:r w:rsidRPr="003B7399" w:rsidDel="003B7399">
          <w:rPr>
            <w:lang w:val="en-US"/>
          </w:rPr>
          <w:delText xml:space="preserve">Plot </w:delText>
        </w:r>
      </w:del>
      <w:ins w:id="796" w:author="Maria Myslina" w:date="2019-06-04T14:38:00Z">
        <w:r w:rsidRPr="003B7399">
          <w:rPr>
            <w:lang w:val="en-US"/>
            <w:rPrChange w:id="797" w:author="Maria Myslina" w:date="2019-06-04T14:39:00Z">
              <w:rPr/>
            </w:rPrChange>
          </w:rPr>
          <w:t>Plot </w:t>
        </w:r>
      </w:ins>
      <w:ins w:id="798" w:author="Maria Myslina" w:date="2019-06-04T16:43:00Z">
        <w:r>
          <w:rPr>
            <w:lang w:val="en-US"/>
          </w:rPr>
          <w:t>7</w:t>
        </w:r>
      </w:ins>
      <w:del w:id="799" w:author="Maria Myslina" w:date="2019-06-04T16:41:00Z">
        <w:r w:rsidRPr="003B7399" w:rsidDel="00D124A8">
          <w:rPr>
            <w:lang w:val="en-US"/>
          </w:rPr>
          <w:delText>N</w:delText>
        </w:r>
      </w:del>
      <w:r w:rsidRPr="003B7399">
        <w:rPr>
          <w:lang w:val="en-US"/>
        </w:rPr>
        <w:t xml:space="preserve">, there are more bars representing a participants age, than the number of participants, indicated in the </w:t>
      </w:r>
      <w:del w:id="800" w:author="Maria Myslina" w:date="2019-06-04T14:39:00Z">
        <w:r w:rsidRPr="003B7399" w:rsidDel="003B7399">
          <w:rPr>
            <w:lang w:val="en-US"/>
          </w:rPr>
          <w:delText xml:space="preserve">Table </w:delText>
        </w:r>
      </w:del>
      <w:ins w:id="801" w:author="Maria Myslina" w:date="2019-06-04T14:39:00Z">
        <w:r>
          <w:rPr>
            <w:lang w:val="en-US"/>
          </w:rPr>
          <w:t>Table </w:t>
        </w:r>
      </w:ins>
      <w:del w:id="802" w:author="Maria Myslina" w:date="2019-06-04T15:37:00Z">
        <w:r w:rsidRPr="003B7399" w:rsidDel="00C95CB3">
          <w:rPr>
            <w:lang w:val="en-US"/>
          </w:rPr>
          <w:delText>N</w:delText>
        </w:r>
      </w:del>
      <w:ins w:id="803" w:author="Maria Myslina" w:date="2019-06-04T15:37:00Z">
        <w:r>
          <w:rPr>
            <w:lang w:val="en-US"/>
          </w:rPr>
          <w:t>6</w:t>
        </w:r>
      </w:ins>
      <w:r w:rsidRPr="003B7399">
        <w:rPr>
          <w:lang w:val="en-US"/>
        </w:rPr>
        <w:t>, again due to the fact, that fore some participants there were recording from different years, so on the plots they are treated as different participants.</w:t>
      </w:r>
    </w:p>
  </w:footnote>
  <w:footnote w:id="8">
    <w:p w14:paraId="1A8D7649" w14:textId="13052DA6" w:rsidR="00312857" w:rsidRPr="004A1823" w:rsidRDefault="00312857" w:rsidP="003B7399">
      <w:pPr>
        <w:pStyle w:val="a8"/>
        <w:rPr>
          <w:lang w:val="en-US"/>
        </w:rPr>
        <w:pPrChange w:id="958" w:author="Maria Myslina" w:date="2019-06-04T14:16:00Z">
          <w:pPr/>
        </w:pPrChange>
      </w:pPr>
      <w:r>
        <w:rPr>
          <w:rStyle w:val="af1"/>
        </w:rPr>
        <w:footnoteRef/>
      </w:r>
      <w:ins w:id="959" w:author="Maria Myslina" w:date="2019-06-04T14:16:00Z">
        <w:r w:rsidRPr="003B7399">
          <w:rPr>
            <w:lang w:val="en-US"/>
            <w:rPrChange w:id="960" w:author="Maria Myslina" w:date="2019-06-04T14:16:00Z">
              <w:rPr>
                <w:lang w:val="ru-RU"/>
              </w:rPr>
            </w:rPrChange>
          </w:rPr>
          <w:t xml:space="preserve"> </w:t>
        </w:r>
      </w:ins>
      <w:del w:id="961" w:author="Maria Myslina" w:date="2019-06-04T14:16:00Z">
        <w:r w:rsidRPr="004A1823" w:rsidDel="003B7399">
          <w:rPr>
            <w:vertAlign w:val="superscript"/>
            <w:lang w:val="en-US"/>
          </w:rPr>
          <w:tab/>
        </w:r>
        <w:r w:rsidRPr="004A1823" w:rsidDel="003B7399">
          <w:rPr>
            <w:lang w:val="en-US"/>
          </w:rPr>
          <w:delText xml:space="preserve"> </w:delText>
        </w:r>
      </w:del>
      <w:r w:rsidRPr="004A1823">
        <w:rPr>
          <w:lang w:val="en-US"/>
        </w:rPr>
        <w:t xml:space="preserve">AIC (Akaike Information Criterion) estimates explanatory power of statistical models for a given data. The estimation is relative, the </w:t>
      </w:r>
      <w:r w:rsidRPr="004A1823">
        <w:rPr>
          <w:b/>
          <w:lang w:val="en-US"/>
        </w:rPr>
        <w:t>better model has lower AIC value</w:t>
      </w:r>
      <w:r w:rsidRPr="004A1823">
        <w:rPr>
          <w:lang w:val="en-US"/>
        </w:rPr>
        <w:t>. The absolute value of the criterion does not have any sen</w:t>
      </w:r>
      <w:r>
        <w:rPr>
          <w:lang w:val="en-US"/>
        </w:rPr>
        <w:t>s</w:t>
      </w:r>
      <w:r w:rsidRPr="004A1823">
        <w:rPr>
          <w:lang w:val="en-US"/>
        </w:rPr>
        <w:t>e.</w:t>
      </w:r>
    </w:p>
  </w:footnote>
  <w:footnote w:id="9">
    <w:p w14:paraId="3FFF8930" w14:textId="39440819" w:rsidR="00312857" w:rsidRPr="004A1823" w:rsidRDefault="00312857" w:rsidP="003B7399">
      <w:pPr>
        <w:pStyle w:val="a8"/>
        <w:rPr>
          <w:lang w:val="en-US"/>
        </w:rPr>
        <w:pPrChange w:id="968" w:author="Maria Myslina" w:date="2019-06-04T14:16:00Z">
          <w:pPr/>
        </w:pPrChange>
      </w:pPr>
      <w:ins w:id="969" w:author="Maria Myslina" w:date="2019-06-04T14:16:00Z">
        <w:r>
          <w:rPr>
            <w:rStyle w:val="af1"/>
          </w:rPr>
          <w:footnoteRef/>
        </w:r>
      </w:ins>
      <w:del w:id="970" w:author="Maria Myslina" w:date="2019-06-04T14:16:00Z">
        <w:r w:rsidDel="003B7399">
          <w:rPr>
            <w:rStyle w:val="FootnoteCharacters"/>
          </w:rPr>
          <w:footnoteRef/>
        </w:r>
        <w:r w:rsidRPr="004A1823" w:rsidDel="003B7399">
          <w:rPr>
            <w:vertAlign w:val="superscript"/>
            <w:lang w:val="en-US"/>
          </w:rPr>
          <w:tab/>
        </w:r>
        <w:r w:rsidRPr="004A1823" w:rsidDel="003B7399">
          <w:rPr>
            <w:lang w:val="en-US"/>
          </w:rPr>
          <w:delText xml:space="preserve"> </w:delText>
        </w:r>
      </w:del>
      <w:ins w:id="971" w:author="Maria Myslina" w:date="2019-06-04T14:16:00Z">
        <w:r w:rsidRPr="003B7399">
          <w:rPr>
            <w:lang w:val="en-US"/>
            <w:rPrChange w:id="972" w:author="Maria Myslina" w:date="2019-06-04T14:16:00Z">
              <w:rPr>
                <w:sz w:val="20"/>
                <w:szCs w:val="20"/>
                <w:lang w:val="ru-RU"/>
              </w:rPr>
            </w:rPrChange>
          </w:rPr>
          <w:t xml:space="preserve"> </w:t>
        </w:r>
      </w:ins>
      <w:r w:rsidRPr="004A1823">
        <w:rPr>
          <w:lang w:val="en-US"/>
        </w:rPr>
        <w:t>Model x-y stands for comparison of Model x with Model y using ANOVA</w:t>
      </w:r>
      <w:del w:id="973" w:author="Maria Myslina" w:date="2019-06-04T14:16:00Z">
        <w:r w:rsidRPr="004A1823" w:rsidDel="003B7399">
          <w:rPr>
            <w:lang w:val="en-US"/>
          </w:rPr>
          <w:delText xml:space="preserve"> test</w:delText>
        </w:r>
      </w:del>
      <w:r w:rsidRPr="004A1823">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3036B"/>
    <w:multiLevelType w:val="multilevel"/>
    <w:tmpl w:val="9CDC1F0A"/>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9F21D0"/>
    <w:multiLevelType w:val="multilevel"/>
    <w:tmpl w:val="08946D76"/>
    <w:lvl w:ilvl="0">
      <w:start w:val="1"/>
      <w:numFmt w:val="bullet"/>
      <w:lvlText w:val=""/>
      <w:lvlJc w:val="left"/>
      <w:pPr>
        <w:ind w:left="720" w:hanging="360"/>
      </w:pPr>
      <w:rPr>
        <w:rFonts w:ascii="Symbol" w:hAnsi="Symbol"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1B9E2196"/>
    <w:multiLevelType w:val="multilevel"/>
    <w:tmpl w:val="48425E72"/>
    <w:lvl w:ilvl="0">
      <w:start w:val="1"/>
      <w:numFmt w:val="bullet"/>
      <w:lvlText w:val=""/>
      <w:lvlJc w:val="left"/>
      <w:pPr>
        <w:ind w:left="720" w:hanging="360"/>
      </w:pPr>
      <w:rPr>
        <w:rFonts w:ascii="Symbol" w:hAnsi="Symbol"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28D12590"/>
    <w:multiLevelType w:val="multilevel"/>
    <w:tmpl w:val="60947140"/>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F56D72"/>
    <w:multiLevelType w:val="multilevel"/>
    <w:tmpl w:val="FCB66B00"/>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B267D1"/>
    <w:multiLevelType w:val="multilevel"/>
    <w:tmpl w:val="CF5A3B82"/>
    <w:lvl w:ilvl="0">
      <w:start w:val="1"/>
      <w:numFmt w:val="bullet"/>
      <w:lvlText w:val=""/>
      <w:lvlJc w:val="left"/>
      <w:pPr>
        <w:ind w:left="720" w:hanging="360"/>
      </w:pPr>
      <w:rPr>
        <w:rFonts w:ascii="Symbol" w:hAnsi="Symbol"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15:restartNumberingAfterBreak="0">
    <w:nsid w:val="6E5C0208"/>
    <w:multiLevelType w:val="multilevel"/>
    <w:tmpl w:val="5D2E2E4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791619FE"/>
    <w:multiLevelType w:val="multilevel"/>
    <w:tmpl w:val="A680E872"/>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C12583"/>
    <w:multiLevelType w:val="multilevel"/>
    <w:tmpl w:val="9A60E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EC77BCD"/>
    <w:multiLevelType w:val="multilevel"/>
    <w:tmpl w:val="79808A0E"/>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 w:numId="4">
    <w:abstractNumId w:val="4"/>
  </w:num>
  <w:num w:numId="5">
    <w:abstractNumId w:val="3"/>
  </w:num>
  <w:num w:numId="6">
    <w:abstractNumId w:val="9"/>
  </w:num>
  <w:num w:numId="7">
    <w:abstractNumId w:val="5"/>
  </w:num>
  <w:num w:numId="8">
    <w:abstractNumId w:val="8"/>
  </w:num>
  <w:num w:numId="9">
    <w:abstractNumId w:val="7"/>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a Myslina">
    <w15:presenceInfo w15:providerId="Windows Live" w15:userId="824f388ee26362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0NDC0NDU1tjQwNjVR0lEKTi0uzszPAykwrgUA3QEhwCwAAAA="/>
  </w:docVars>
  <w:rsids>
    <w:rsidRoot w:val="00D74124"/>
    <w:rsid w:val="00116962"/>
    <w:rsid w:val="00124DEF"/>
    <w:rsid w:val="001732C5"/>
    <w:rsid w:val="002B05CC"/>
    <w:rsid w:val="00312857"/>
    <w:rsid w:val="003B7399"/>
    <w:rsid w:val="00446C96"/>
    <w:rsid w:val="0047302F"/>
    <w:rsid w:val="00494026"/>
    <w:rsid w:val="004A1823"/>
    <w:rsid w:val="006C4564"/>
    <w:rsid w:val="00866F83"/>
    <w:rsid w:val="0093605B"/>
    <w:rsid w:val="009D2D5C"/>
    <w:rsid w:val="009D7065"/>
    <w:rsid w:val="00A01166"/>
    <w:rsid w:val="00A24396"/>
    <w:rsid w:val="00A51E19"/>
    <w:rsid w:val="00AB24FA"/>
    <w:rsid w:val="00B536D1"/>
    <w:rsid w:val="00C42B31"/>
    <w:rsid w:val="00C6106A"/>
    <w:rsid w:val="00C95CB3"/>
    <w:rsid w:val="00D124A8"/>
    <w:rsid w:val="00D36E95"/>
    <w:rsid w:val="00D525A6"/>
    <w:rsid w:val="00D74124"/>
    <w:rsid w:val="00E67368"/>
    <w:rsid w:val="00E74B2F"/>
    <w:rsid w:val="00EC4337"/>
    <w:rsid w:val="00EE6F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85110D"/>
  <w15:docId w15:val="{40E846A1-7708-4DAF-8C31-A70A87CBD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jaVu Sans" w:hAnsi="Calibri" w:cs="FreeSans"/>
        <w:szCs w:val="24"/>
        <w:lang w:val="ru" w:eastAsia="zh-CN" w:bidi="hi-IN"/>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Сноска"/>
    <w:rsid w:val="00866F83"/>
    <w:pPr>
      <w:widowControl w:val="0"/>
      <w:spacing w:line="360" w:lineRule="auto"/>
      <w:ind w:firstLine="566"/>
    </w:pPr>
    <w:rPr>
      <w:rFonts w:ascii="Times New Roman" w:hAnsi="Times New Roman"/>
      <w:sz w:val="24"/>
    </w:rPr>
  </w:style>
  <w:style w:type="paragraph" w:styleId="1">
    <w:name w:val="heading 1"/>
    <w:next w:val="a"/>
    <w:uiPriority w:val="9"/>
    <w:qFormat/>
    <w:rsid w:val="003B7399"/>
    <w:pPr>
      <w:keepNext/>
      <w:keepLines/>
      <w:widowControl w:val="0"/>
      <w:spacing w:before="360" w:after="120" w:line="360" w:lineRule="auto"/>
      <w:ind w:left="567"/>
      <w:outlineLvl w:val="0"/>
      <w:pPrChange w:id="0" w:author="Maria Myslina" w:date="2019-06-04T14:19:00Z">
        <w:pPr>
          <w:keepNext/>
          <w:keepLines/>
          <w:widowControl w:val="0"/>
          <w:spacing w:line="360" w:lineRule="auto"/>
          <w:ind w:left="566"/>
          <w:outlineLvl w:val="0"/>
        </w:pPr>
      </w:pPrChange>
    </w:pPr>
    <w:rPr>
      <w:rFonts w:ascii="Times New Roman" w:eastAsia="Times New Roman" w:hAnsi="Times New Roman" w:cs="Times New Roman"/>
      <w:b/>
      <w:sz w:val="24"/>
      <w:rPrChange w:id="0" w:author="Maria Myslina" w:date="2019-06-04T14:19:00Z">
        <w:rPr>
          <w:b/>
          <w:sz w:val="24"/>
          <w:szCs w:val="24"/>
          <w:lang w:val="ru" w:eastAsia="zh-CN" w:bidi="hi-IN"/>
        </w:rPr>
      </w:rPrChange>
    </w:rPr>
  </w:style>
  <w:style w:type="paragraph" w:styleId="2">
    <w:name w:val="heading 2"/>
    <w:next w:val="a"/>
    <w:uiPriority w:val="9"/>
    <w:unhideWhenUsed/>
    <w:qFormat/>
    <w:rsid w:val="003B7399"/>
    <w:pPr>
      <w:keepNext/>
      <w:keepLines/>
      <w:widowControl w:val="0"/>
      <w:spacing w:before="120" w:line="360" w:lineRule="auto"/>
      <w:ind w:firstLine="567"/>
      <w:outlineLvl w:val="1"/>
      <w:pPrChange w:id="1" w:author="Maria Myslina" w:date="2019-06-04T14:32:00Z">
        <w:pPr>
          <w:keepNext/>
          <w:keepLines/>
          <w:widowControl w:val="0"/>
          <w:spacing w:line="360" w:lineRule="auto"/>
          <w:ind w:firstLine="566"/>
          <w:outlineLvl w:val="1"/>
        </w:pPr>
      </w:pPrChange>
    </w:pPr>
    <w:rPr>
      <w:rFonts w:ascii="Times New Roman" w:eastAsia="Times New Roman" w:hAnsi="Times New Roman" w:cs="Times New Roman"/>
      <w:i/>
      <w:sz w:val="24"/>
      <w:rPrChange w:id="1" w:author="Maria Myslina" w:date="2019-06-04T14:32:00Z">
        <w:rPr>
          <w:i/>
          <w:sz w:val="24"/>
          <w:szCs w:val="24"/>
          <w:lang w:val="ru" w:eastAsia="zh-CN" w:bidi="hi-IN"/>
        </w:rPr>
      </w:rPrChange>
    </w:rPr>
  </w:style>
  <w:style w:type="paragraph" w:styleId="3">
    <w:name w:val="heading 3"/>
    <w:next w:val="a"/>
    <w:uiPriority w:val="9"/>
    <w:unhideWhenUsed/>
    <w:qFormat/>
    <w:rsid w:val="003B7399"/>
    <w:pPr>
      <w:keepNext/>
      <w:keepLines/>
      <w:widowControl w:val="0"/>
      <w:spacing w:before="120"/>
      <w:ind w:firstLine="567"/>
      <w:outlineLvl w:val="2"/>
      <w:pPrChange w:id="2" w:author="Maria Myslina" w:date="2019-06-04T14:41:00Z">
        <w:pPr>
          <w:keepNext/>
          <w:keepLines/>
          <w:widowControl w:val="0"/>
          <w:spacing w:line="360" w:lineRule="auto"/>
          <w:ind w:firstLine="566"/>
          <w:outlineLvl w:val="2"/>
        </w:pPr>
      </w:pPrChange>
    </w:pPr>
    <w:rPr>
      <w:rFonts w:ascii="Times New Roman" w:eastAsia="Times New Roman" w:hAnsi="Times New Roman" w:cs="Times New Roman"/>
      <w:i/>
      <w:sz w:val="24"/>
      <w:rPrChange w:id="2" w:author="Maria Myslina" w:date="2019-06-04T14:41:00Z">
        <w:rPr>
          <w:i/>
          <w:sz w:val="24"/>
          <w:szCs w:val="24"/>
          <w:lang w:val="ru" w:eastAsia="zh-CN" w:bidi="hi-IN"/>
        </w:rPr>
      </w:rPrChange>
    </w:rPr>
  </w:style>
  <w:style w:type="paragraph" w:styleId="4">
    <w:name w:val="heading 4"/>
    <w:next w:val="a"/>
    <w:uiPriority w:val="9"/>
    <w:unhideWhenUsed/>
    <w:qFormat/>
    <w:pPr>
      <w:keepNext/>
      <w:keepLines/>
      <w:widowControl w:val="0"/>
      <w:spacing w:before="280" w:after="80"/>
      <w:outlineLvl w:val="3"/>
    </w:pPr>
    <w:rPr>
      <w:color w:val="666666"/>
      <w:sz w:val="24"/>
    </w:rPr>
  </w:style>
  <w:style w:type="paragraph" w:styleId="5">
    <w:name w:val="heading 5"/>
    <w:next w:val="a"/>
    <w:uiPriority w:val="9"/>
    <w:unhideWhenUsed/>
    <w:qFormat/>
    <w:pPr>
      <w:keepNext/>
      <w:keepLines/>
      <w:widowControl w:val="0"/>
      <w:spacing w:before="240" w:after="80"/>
      <w:outlineLvl w:val="4"/>
    </w:pPr>
    <w:rPr>
      <w:color w:val="666666"/>
      <w:sz w:val="22"/>
      <w:szCs w:val="22"/>
    </w:rPr>
  </w:style>
  <w:style w:type="paragraph" w:styleId="6">
    <w:name w:val="heading 6"/>
    <w:next w:val="a"/>
    <w:uiPriority w:val="9"/>
    <w:unhideWhenUsed/>
    <w:qFormat/>
    <w:pPr>
      <w:keepNext/>
      <w:keepLines/>
      <w:widowControl w:val="0"/>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ascii="Times New Roman" w:hAnsi="Times New Roman"/>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Times New Roman" w:hAnsi="Times New Roman"/>
      <w:sz w:val="24"/>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Times New Roman" w:hAnsi="Times New Roman"/>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Times New Roman" w:hAnsi="Times New Roman"/>
      <w:sz w:val="24"/>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Times New Roman" w:hAnsi="Times New Roman"/>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Times New Roman" w:hAnsi="Times New Roman"/>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Times New Roman" w:hAnsi="Times New Roman"/>
      <w:sz w:val="24"/>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Times New Roman" w:hAnsi="Times New Roman"/>
      <w:sz w:val="24"/>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ascii="Times New Roman" w:eastAsia="Times New Roman" w:hAnsi="Times New Roman" w:cs="Times New Roman"/>
      <w:position w:val="0"/>
      <w:sz w:val="24"/>
      <w:szCs w:val="24"/>
      <w:vertAlign w:val="baseline"/>
    </w:rPr>
  </w:style>
  <w:style w:type="character" w:customStyle="1" w:styleId="InternetLink">
    <w:name w:val="Internet Link"/>
    <w:rPr>
      <w:color w:val="000080"/>
      <w:u w:val="single"/>
    </w:rPr>
  </w:style>
  <w:style w:type="character" w:customStyle="1" w:styleId="ListLabel83">
    <w:name w:val="ListLabel 83"/>
    <w:qFormat/>
    <w:rPr>
      <w:position w:val="0"/>
      <w:sz w:val="24"/>
      <w:vertAlign w:val="baseline"/>
    </w:rPr>
  </w:style>
  <w:style w:type="character" w:customStyle="1" w:styleId="ListLabel84">
    <w:name w:val="ListLabel 84"/>
    <w:qFormat/>
  </w:style>
  <w:style w:type="character" w:customStyle="1" w:styleId="ListLabel85">
    <w:name w:val="ListLabel 85"/>
    <w:qFormat/>
    <w:rPr>
      <w:color w:val="1155CC"/>
      <w:u w:val="single"/>
    </w:rPr>
  </w:style>
  <w:style w:type="character" w:customStyle="1" w:styleId="ListLabel86">
    <w:name w:val="ListLabel 86"/>
    <w:qFormat/>
    <w:rPr>
      <w:rFonts w:ascii="Times New Roman" w:eastAsia="Times New Roman" w:hAnsi="Times New Roman" w:cs="Times New Roman"/>
      <w:color w:val="1155CC"/>
      <w:sz w:val="24"/>
      <w:szCs w:val="24"/>
      <w:u w:val="single"/>
    </w:rPr>
  </w:style>
  <w:style w:type="character" w:customStyle="1" w:styleId="ListLabel87">
    <w:name w:val="ListLabel 87"/>
    <w:qFormat/>
    <w:rPr>
      <w:i/>
      <w:position w:val="0"/>
      <w:sz w:val="24"/>
      <w:vertAlign w:val="baseline"/>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88">
    <w:name w:val="ListLabel 88"/>
    <w:qFormat/>
    <w:rPr>
      <w:rFonts w:ascii="Times New Roman" w:hAnsi="Times New Roman" w:cs="Wingdings"/>
      <w:sz w:val="24"/>
      <w:u w:val="none"/>
    </w:rPr>
  </w:style>
  <w:style w:type="character" w:customStyle="1" w:styleId="ListLabel89">
    <w:name w:val="ListLabel 89"/>
    <w:qFormat/>
    <w:rPr>
      <w:rFonts w:cs="Wingdings 2"/>
      <w:u w:val="none"/>
    </w:rPr>
  </w:style>
  <w:style w:type="character" w:customStyle="1" w:styleId="ListLabel90">
    <w:name w:val="ListLabel 90"/>
    <w:qFormat/>
    <w:rPr>
      <w:rFonts w:cs="OpenSymbol"/>
      <w:u w:val="none"/>
    </w:rPr>
  </w:style>
  <w:style w:type="character" w:customStyle="1" w:styleId="ListLabel91">
    <w:name w:val="ListLabel 91"/>
    <w:qFormat/>
    <w:rPr>
      <w:rFonts w:cs="Wingdings"/>
      <w:u w:val="none"/>
    </w:rPr>
  </w:style>
  <w:style w:type="character" w:customStyle="1" w:styleId="ListLabel92">
    <w:name w:val="ListLabel 92"/>
    <w:qFormat/>
    <w:rPr>
      <w:rFonts w:cs="Wingdings 2"/>
      <w:u w:val="none"/>
    </w:rPr>
  </w:style>
  <w:style w:type="character" w:customStyle="1" w:styleId="ListLabel93">
    <w:name w:val="ListLabel 93"/>
    <w:qFormat/>
    <w:rPr>
      <w:rFonts w:cs="OpenSymbol"/>
      <w:u w:val="none"/>
    </w:rPr>
  </w:style>
  <w:style w:type="character" w:customStyle="1" w:styleId="ListLabel94">
    <w:name w:val="ListLabel 94"/>
    <w:qFormat/>
    <w:rPr>
      <w:rFonts w:cs="Wingdings"/>
      <w:u w:val="none"/>
    </w:rPr>
  </w:style>
  <w:style w:type="character" w:customStyle="1" w:styleId="ListLabel95">
    <w:name w:val="ListLabel 95"/>
    <w:qFormat/>
    <w:rPr>
      <w:rFonts w:cs="Wingdings 2"/>
      <w:u w:val="none"/>
    </w:rPr>
  </w:style>
  <w:style w:type="character" w:customStyle="1" w:styleId="ListLabel96">
    <w:name w:val="ListLabel 96"/>
    <w:qFormat/>
    <w:rPr>
      <w:rFonts w:cs="OpenSymbol"/>
      <w:u w:val="none"/>
    </w:rPr>
  </w:style>
  <w:style w:type="character" w:customStyle="1" w:styleId="ListLabel97">
    <w:name w:val="ListLabel 97"/>
    <w:qFormat/>
    <w:rPr>
      <w:rFonts w:ascii="Times New Roman" w:hAnsi="Times New Roman"/>
      <w:sz w:val="24"/>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rFonts w:ascii="Times New Roman" w:hAnsi="Times New Roman" w:cs="Wingdings"/>
      <w:sz w:val="24"/>
      <w:u w:val="none"/>
    </w:rPr>
  </w:style>
  <w:style w:type="character" w:customStyle="1" w:styleId="ListLabel107">
    <w:name w:val="ListLabel 107"/>
    <w:qFormat/>
    <w:rPr>
      <w:rFonts w:cs="Wingdings 2"/>
      <w:u w:val="none"/>
    </w:rPr>
  </w:style>
  <w:style w:type="character" w:customStyle="1" w:styleId="ListLabel108">
    <w:name w:val="ListLabel 108"/>
    <w:qFormat/>
    <w:rPr>
      <w:rFonts w:cs="OpenSymbol"/>
      <w:u w:val="none"/>
    </w:rPr>
  </w:style>
  <w:style w:type="character" w:customStyle="1" w:styleId="ListLabel109">
    <w:name w:val="ListLabel 109"/>
    <w:qFormat/>
    <w:rPr>
      <w:rFonts w:cs="Wingdings"/>
      <w:u w:val="none"/>
    </w:rPr>
  </w:style>
  <w:style w:type="character" w:customStyle="1" w:styleId="ListLabel110">
    <w:name w:val="ListLabel 110"/>
    <w:qFormat/>
    <w:rPr>
      <w:rFonts w:cs="Wingdings 2"/>
      <w:u w:val="none"/>
    </w:rPr>
  </w:style>
  <w:style w:type="character" w:customStyle="1" w:styleId="ListLabel111">
    <w:name w:val="ListLabel 111"/>
    <w:qFormat/>
    <w:rPr>
      <w:rFonts w:cs="OpenSymbol"/>
      <w:u w:val="none"/>
    </w:rPr>
  </w:style>
  <w:style w:type="character" w:customStyle="1" w:styleId="ListLabel112">
    <w:name w:val="ListLabel 112"/>
    <w:qFormat/>
    <w:rPr>
      <w:rFonts w:cs="Wingdings"/>
      <w:u w:val="none"/>
    </w:rPr>
  </w:style>
  <w:style w:type="character" w:customStyle="1" w:styleId="ListLabel113">
    <w:name w:val="ListLabel 113"/>
    <w:qFormat/>
    <w:rPr>
      <w:rFonts w:cs="Wingdings 2"/>
      <w:u w:val="none"/>
    </w:rPr>
  </w:style>
  <w:style w:type="character" w:customStyle="1" w:styleId="ListLabel114">
    <w:name w:val="ListLabel 114"/>
    <w:qFormat/>
    <w:rPr>
      <w:rFonts w:cs="OpenSymbol"/>
      <w:u w:val="none"/>
    </w:rPr>
  </w:style>
  <w:style w:type="character" w:customStyle="1" w:styleId="ListLabel115">
    <w:name w:val="ListLabel 115"/>
    <w:qFormat/>
    <w:rPr>
      <w:rFonts w:ascii="Times New Roman" w:hAnsi="Times New Roman"/>
      <w:sz w:val="24"/>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rFonts w:ascii="Times New Roman" w:hAnsi="Times New Roman"/>
      <w:sz w:val="24"/>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rFonts w:ascii="Times New Roman" w:hAnsi="Times New Roman"/>
      <w:sz w:val="24"/>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rFonts w:ascii="Times New Roman" w:hAnsi="Times New Roman" w:cs="Wingdings"/>
      <w:sz w:val="24"/>
      <w:u w:val="none"/>
    </w:rPr>
  </w:style>
  <w:style w:type="character" w:customStyle="1" w:styleId="ListLabel143">
    <w:name w:val="ListLabel 143"/>
    <w:qFormat/>
    <w:rPr>
      <w:rFonts w:cs="Wingdings 2"/>
      <w:u w:val="none"/>
    </w:rPr>
  </w:style>
  <w:style w:type="character" w:customStyle="1" w:styleId="ListLabel144">
    <w:name w:val="ListLabel 144"/>
    <w:qFormat/>
    <w:rPr>
      <w:rFonts w:cs="OpenSymbol"/>
      <w:u w:val="none"/>
    </w:rPr>
  </w:style>
  <w:style w:type="character" w:customStyle="1" w:styleId="ListLabel145">
    <w:name w:val="ListLabel 145"/>
    <w:qFormat/>
    <w:rPr>
      <w:rFonts w:cs="Wingdings"/>
      <w:u w:val="none"/>
    </w:rPr>
  </w:style>
  <w:style w:type="character" w:customStyle="1" w:styleId="ListLabel146">
    <w:name w:val="ListLabel 146"/>
    <w:qFormat/>
    <w:rPr>
      <w:rFonts w:cs="Wingdings 2"/>
      <w:u w:val="none"/>
    </w:rPr>
  </w:style>
  <w:style w:type="character" w:customStyle="1" w:styleId="ListLabel147">
    <w:name w:val="ListLabel 147"/>
    <w:qFormat/>
    <w:rPr>
      <w:rFonts w:cs="OpenSymbol"/>
      <w:u w:val="none"/>
    </w:rPr>
  </w:style>
  <w:style w:type="character" w:customStyle="1" w:styleId="ListLabel148">
    <w:name w:val="ListLabel 148"/>
    <w:qFormat/>
    <w:rPr>
      <w:rFonts w:cs="Wingdings"/>
      <w:u w:val="none"/>
    </w:rPr>
  </w:style>
  <w:style w:type="character" w:customStyle="1" w:styleId="ListLabel149">
    <w:name w:val="ListLabel 149"/>
    <w:qFormat/>
    <w:rPr>
      <w:rFonts w:cs="Wingdings 2"/>
      <w:u w:val="none"/>
    </w:rPr>
  </w:style>
  <w:style w:type="character" w:customStyle="1" w:styleId="ListLabel150">
    <w:name w:val="ListLabel 150"/>
    <w:qFormat/>
    <w:rPr>
      <w:rFonts w:cs="OpenSymbol"/>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rFonts w:ascii="Times New Roman" w:hAnsi="Times New Roman"/>
      <w:sz w:val="24"/>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rFonts w:ascii="Times New Roman" w:eastAsia="Times New Roman" w:hAnsi="Times New Roman" w:cs="Times New Roman"/>
      <w:position w:val="0"/>
      <w:sz w:val="24"/>
      <w:szCs w:val="24"/>
      <w:vertAlign w:val="baseline"/>
    </w:rPr>
  </w:style>
  <w:style w:type="character" w:customStyle="1" w:styleId="ListLabel170">
    <w:name w:val="ListLabel 170"/>
    <w:qFormat/>
    <w:rPr>
      <w:position w:val="0"/>
      <w:sz w:val="24"/>
      <w:vertAlign w:val="baseline"/>
    </w:rPr>
  </w:style>
  <w:style w:type="character" w:customStyle="1" w:styleId="ListLabel171">
    <w:name w:val="ListLabel 171"/>
    <w:qFormat/>
  </w:style>
  <w:style w:type="character" w:customStyle="1" w:styleId="ListLabel172">
    <w:name w:val="ListLabel 172"/>
    <w:qFormat/>
    <w:rPr>
      <w:color w:val="1155CC"/>
      <w:u w:val="single"/>
    </w:rPr>
  </w:style>
  <w:style w:type="character" w:customStyle="1" w:styleId="ListLabel173">
    <w:name w:val="ListLabel 173"/>
    <w:qFormat/>
    <w:rPr>
      <w:rFonts w:ascii="Times New Roman" w:eastAsia="Times New Roman" w:hAnsi="Times New Roman" w:cs="Times New Roman"/>
      <w:color w:val="1155CC"/>
      <w:sz w:val="24"/>
      <w:szCs w:val="24"/>
      <w:u w:val="single"/>
    </w:rPr>
  </w:style>
  <w:style w:type="character" w:customStyle="1" w:styleId="ListLabel174">
    <w:name w:val="ListLabel 174"/>
    <w:qFormat/>
    <w:rPr>
      <w:i/>
      <w:position w:val="0"/>
      <w:sz w:val="24"/>
      <w:vertAlign w:val="baseline"/>
    </w:rPr>
  </w:style>
  <w:style w:type="paragraph" w:customStyle="1" w:styleId="Heading">
    <w:name w:val="Heading"/>
    <w:basedOn w:val="a"/>
    <w:next w:val="a3"/>
    <w:qFormat/>
    <w:pPr>
      <w:keepNext/>
      <w:spacing w:before="240" w:after="120"/>
    </w:pPr>
    <w:rPr>
      <w:rFonts w:ascii="Liberation Sans"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customStyle="1" w:styleId="LO-normal">
    <w:name w:val="LO-normal"/>
    <w:qFormat/>
    <w:rPr>
      <w:sz w:val="24"/>
    </w:rPr>
  </w:style>
  <w:style w:type="paragraph" w:styleId="a6">
    <w:name w:val="Title"/>
    <w:basedOn w:val="LO-normal"/>
    <w:next w:val="a"/>
    <w:uiPriority w:val="10"/>
    <w:qFormat/>
    <w:pPr>
      <w:keepNext/>
      <w:keepLines/>
      <w:spacing w:after="60"/>
    </w:pPr>
    <w:rPr>
      <w:sz w:val="52"/>
      <w:szCs w:val="52"/>
    </w:rPr>
  </w:style>
  <w:style w:type="paragraph" w:styleId="a7">
    <w:name w:val="Subtitle"/>
    <w:basedOn w:val="LO-normal"/>
    <w:next w:val="a"/>
    <w:uiPriority w:val="11"/>
    <w:qFormat/>
    <w:pPr>
      <w:keepNext/>
      <w:keepLines/>
      <w:spacing w:line="360" w:lineRule="auto"/>
      <w:ind w:firstLine="566"/>
    </w:pPr>
    <w:rPr>
      <w:rFonts w:ascii="Times New Roman" w:eastAsia="Times New Roman" w:hAnsi="Times New Roman" w:cs="Times New Roman"/>
      <w:i/>
    </w:rPr>
  </w:style>
  <w:style w:type="paragraph" w:styleId="a8">
    <w:name w:val="footnote text"/>
    <w:basedOn w:val="a"/>
    <w:rsid w:val="003B7399"/>
    <w:pPr>
      <w:spacing w:line="240" w:lineRule="auto"/>
      <w:pPrChange w:id="3" w:author="Maria Myslina" w:date="2019-06-04T14:12:00Z">
        <w:pPr>
          <w:widowControl w:val="0"/>
          <w:spacing w:line="360" w:lineRule="auto"/>
          <w:ind w:firstLine="566"/>
        </w:pPr>
      </w:pPrChange>
    </w:pPr>
    <w:rPr>
      <w:sz w:val="20"/>
      <w:rPrChange w:id="3" w:author="Maria Myslina" w:date="2019-06-04T14:12:00Z">
        <w:rPr>
          <w:rFonts w:eastAsia="DejaVu Sans" w:cs="FreeSans"/>
          <w:szCs w:val="24"/>
          <w:lang w:val="ru" w:eastAsia="zh-CN" w:bidi="hi-IN"/>
        </w:rPr>
      </w:rPrChange>
    </w:rPr>
  </w:style>
  <w:style w:type="paragraph" w:styleId="a9">
    <w:name w:val="header"/>
    <w:basedOn w:val="a"/>
  </w:style>
  <w:style w:type="paragraph" w:styleId="aa">
    <w:name w:val="footer"/>
    <w:basedOn w:val="a"/>
    <w:link w:val="ab"/>
    <w:uiPriority w:val="99"/>
  </w:style>
  <w:style w:type="table" w:customStyle="1" w:styleId="TableNormal">
    <w:name w:val="Table Normal"/>
    <w:tblPr>
      <w:tblCellMar>
        <w:top w:w="0" w:type="dxa"/>
        <w:left w:w="0" w:type="dxa"/>
        <w:bottom w:w="0" w:type="dxa"/>
        <w:right w:w="0" w:type="dxa"/>
      </w:tblCellMar>
    </w:tblPr>
  </w:style>
  <w:style w:type="paragraph" w:styleId="ac">
    <w:name w:val="annotation text"/>
    <w:basedOn w:val="a"/>
    <w:link w:val="ad"/>
    <w:uiPriority w:val="99"/>
    <w:semiHidden/>
    <w:unhideWhenUsed/>
    <w:pPr>
      <w:spacing w:line="240" w:lineRule="auto"/>
    </w:pPr>
    <w:rPr>
      <w:rFonts w:cs="Mangal"/>
      <w:sz w:val="20"/>
      <w:szCs w:val="18"/>
    </w:rPr>
  </w:style>
  <w:style w:type="character" w:customStyle="1" w:styleId="ad">
    <w:name w:val="Текст примечания Знак"/>
    <w:basedOn w:val="a0"/>
    <w:link w:val="ac"/>
    <w:uiPriority w:val="99"/>
    <w:semiHidden/>
    <w:rPr>
      <w:rFonts w:cs="Mangal"/>
      <w:szCs w:val="18"/>
    </w:rPr>
  </w:style>
  <w:style w:type="character" w:styleId="ae">
    <w:name w:val="annotation reference"/>
    <w:basedOn w:val="a0"/>
    <w:uiPriority w:val="99"/>
    <w:semiHidden/>
    <w:unhideWhenUsed/>
    <w:rPr>
      <w:sz w:val="16"/>
      <w:szCs w:val="16"/>
    </w:rPr>
  </w:style>
  <w:style w:type="paragraph" w:styleId="af">
    <w:name w:val="Balloon Text"/>
    <w:basedOn w:val="a"/>
    <w:link w:val="af0"/>
    <w:uiPriority w:val="99"/>
    <w:semiHidden/>
    <w:unhideWhenUsed/>
    <w:rsid w:val="001732C5"/>
    <w:pPr>
      <w:spacing w:line="240" w:lineRule="auto"/>
    </w:pPr>
    <w:rPr>
      <w:rFonts w:ascii="Segoe UI" w:hAnsi="Segoe UI" w:cs="Mangal"/>
      <w:sz w:val="18"/>
      <w:szCs w:val="16"/>
    </w:rPr>
  </w:style>
  <w:style w:type="character" w:customStyle="1" w:styleId="af0">
    <w:name w:val="Текст выноски Знак"/>
    <w:basedOn w:val="a0"/>
    <w:link w:val="af"/>
    <w:uiPriority w:val="99"/>
    <w:semiHidden/>
    <w:rsid w:val="001732C5"/>
    <w:rPr>
      <w:rFonts w:ascii="Segoe UI" w:hAnsi="Segoe UI" w:cs="Mangal"/>
      <w:sz w:val="18"/>
      <w:szCs w:val="16"/>
    </w:rPr>
  </w:style>
  <w:style w:type="character" w:styleId="af1">
    <w:name w:val="footnote reference"/>
    <w:basedOn w:val="a0"/>
    <w:uiPriority w:val="99"/>
    <w:semiHidden/>
    <w:unhideWhenUsed/>
    <w:rsid w:val="00116962"/>
    <w:rPr>
      <w:vertAlign w:val="superscript"/>
    </w:rPr>
  </w:style>
  <w:style w:type="character" w:styleId="af2">
    <w:name w:val="Placeholder Text"/>
    <w:basedOn w:val="a0"/>
    <w:uiPriority w:val="99"/>
    <w:semiHidden/>
    <w:rsid w:val="00116962"/>
    <w:rPr>
      <w:color w:val="808080"/>
    </w:rPr>
  </w:style>
  <w:style w:type="paragraph" w:styleId="HTML">
    <w:name w:val="HTML Preformatted"/>
    <w:basedOn w:val="a"/>
    <w:link w:val="HTML0"/>
    <w:uiPriority w:val="99"/>
    <w:semiHidden/>
    <w:unhideWhenUsed/>
    <w:rsid w:val="002B05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2B05CC"/>
    <w:rPr>
      <w:rFonts w:ascii="Courier New" w:eastAsia="Times New Roman" w:hAnsi="Courier New" w:cs="Courier New"/>
      <w:szCs w:val="20"/>
      <w:lang w:val="ru-RU" w:eastAsia="ru-RU" w:bidi="ar-SA"/>
    </w:rPr>
  </w:style>
  <w:style w:type="character" w:customStyle="1" w:styleId="gd15mcfceub">
    <w:name w:val="gd15mcfceub"/>
    <w:basedOn w:val="a0"/>
    <w:rsid w:val="002B05CC"/>
  </w:style>
  <w:style w:type="paragraph" w:styleId="af3">
    <w:name w:val="annotation subject"/>
    <w:basedOn w:val="ac"/>
    <w:next w:val="ac"/>
    <w:link w:val="af4"/>
    <w:uiPriority w:val="99"/>
    <w:semiHidden/>
    <w:unhideWhenUsed/>
    <w:rsid w:val="00EC4337"/>
    <w:rPr>
      <w:b/>
      <w:bCs/>
    </w:rPr>
  </w:style>
  <w:style w:type="character" w:customStyle="1" w:styleId="af4">
    <w:name w:val="Тема примечания Знак"/>
    <w:basedOn w:val="ad"/>
    <w:link w:val="af3"/>
    <w:uiPriority w:val="99"/>
    <w:semiHidden/>
    <w:rsid w:val="00EC4337"/>
    <w:rPr>
      <w:rFonts w:cs="Mangal"/>
      <w:b/>
      <w:bCs/>
      <w:szCs w:val="18"/>
    </w:rPr>
  </w:style>
  <w:style w:type="table" w:styleId="af5">
    <w:name w:val="Table Grid"/>
    <w:basedOn w:val="a1"/>
    <w:rsid w:val="003B7399"/>
    <w:rPr>
      <w:rFonts w:ascii="Times New Roman" w:eastAsia="Times New Roman" w:hAnsi="Times New Roman" w:cs="Times New Roman"/>
      <w:szCs w:val="20"/>
      <w:lang w:val="ru-RU" w:eastAsia="ru-RU"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ицы и графики"/>
    <w:basedOn w:val="a"/>
    <w:link w:val="af7"/>
    <w:qFormat/>
    <w:rsid w:val="003B7399"/>
    <w:pPr>
      <w:spacing w:before="240" w:after="60" w:line="240" w:lineRule="auto"/>
      <w:ind w:firstLine="0"/>
      <w:pPrChange w:id="4" w:author="Maria Myslina" w:date="2019-06-04T14:54:00Z">
        <w:pPr>
          <w:widowControl w:val="0"/>
          <w:spacing w:line="360" w:lineRule="auto"/>
        </w:pPr>
      </w:pPrChange>
    </w:pPr>
    <w:rPr>
      <w:rFonts w:eastAsia="Times New Roman" w:cs="Times New Roman"/>
      <w:lang w:val="en-US"/>
      <w:rPrChange w:id="4" w:author="Maria Myslina" w:date="2019-06-04T14:54:00Z">
        <w:rPr>
          <w:sz w:val="24"/>
          <w:szCs w:val="24"/>
          <w:lang w:val="en-US" w:eastAsia="zh-CN" w:bidi="hi-IN"/>
        </w:rPr>
      </w:rPrChange>
    </w:rPr>
  </w:style>
  <w:style w:type="paragraph" w:styleId="af8">
    <w:name w:val="Revision"/>
    <w:hidden/>
    <w:uiPriority w:val="99"/>
    <w:semiHidden/>
    <w:rsid w:val="003B7399"/>
    <w:rPr>
      <w:rFonts w:ascii="Times New Roman" w:hAnsi="Times New Roman" w:cs="Mangal"/>
      <w:sz w:val="24"/>
      <w:szCs w:val="21"/>
    </w:rPr>
  </w:style>
  <w:style w:type="character" w:customStyle="1" w:styleId="af7">
    <w:name w:val="Таблицы и графики Знак"/>
    <w:basedOn w:val="a0"/>
    <w:link w:val="af6"/>
    <w:rsid w:val="003B7399"/>
    <w:rPr>
      <w:rFonts w:ascii="Times New Roman" w:eastAsia="Times New Roman" w:hAnsi="Times New Roman" w:cs="Times New Roman"/>
      <w:sz w:val="24"/>
      <w:lang w:val="en-US"/>
    </w:rPr>
  </w:style>
  <w:style w:type="paragraph" w:styleId="af9">
    <w:name w:val="TOC Heading"/>
    <w:basedOn w:val="1"/>
    <w:next w:val="a"/>
    <w:uiPriority w:val="39"/>
    <w:unhideWhenUsed/>
    <w:qFormat/>
    <w:rsid w:val="003B7399"/>
    <w:pPr>
      <w:widowControl/>
      <w:spacing w:before="240" w:after="0" w:line="259" w:lineRule="auto"/>
      <w:ind w:left="0"/>
      <w:outlineLvl w:val="9"/>
    </w:pPr>
    <w:rPr>
      <w:rFonts w:asciiTheme="majorHAnsi" w:eastAsiaTheme="majorEastAsia" w:hAnsiTheme="majorHAnsi" w:cstheme="majorBidi"/>
      <w:b w:val="0"/>
      <w:color w:val="365F91" w:themeColor="accent1" w:themeShade="BF"/>
      <w:sz w:val="32"/>
      <w:szCs w:val="32"/>
      <w:lang w:val="ru-RU" w:eastAsia="ru-RU" w:bidi="ar-SA"/>
    </w:rPr>
  </w:style>
  <w:style w:type="paragraph" w:styleId="10">
    <w:name w:val="toc 1"/>
    <w:basedOn w:val="a"/>
    <w:next w:val="a"/>
    <w:autoRedefine/>
    <w:uiPriority w:val="39"/>
    <w:unhideWhenUsed/>
    <w:rsid w:val="009D2D5C"/>
    <w:pPr>
      <w:tabs>
        <w:tab w:val="right" w:leader="dot" w:pos="8494"/>
      </w:tabs>
      <w:spacing w:after="100"/>
      <w:pPrChange w:id="5" w:author="Maria Myslina" w:date="2019-06-04T16:55:00Z">
        <w:pPr>
          <w:widowControl w:val="0"/>
          <w:spacing w:after="100" w:line="360" w:lineRule="auto"/>
          <w:ind w:firstLine="566"/>
        </w:pPr>
      </w:pPrChange>
    </w:pPr>
    <w:rPr>
      <w:rFonts w:cs="Mangal"/>
      <w:szCs w:val="21"/>
      <w:rPrChange w:id="5" w:author="Maria Myslina" w:date="2019-06-04T16:55:00Z">
        <w:rPr>
          <w:rFonts w:eastAsia="DejaVu Sans" w:cs="Mangal"/>
          <w:sz w:val="24"/>
          <w:szCs w:val="21"/>
          <w:lang w:val="ru" w:eastAsia="zh-CN" w:bidi="hi-IN"/>
        </w:rPr>
      </w:rPrChange>
    </w:rPr>
  </w:style>
  <w:style w:type="paragraph" w:styleId="20">
    <w:name w:val="toc 2"/>
    <w:basedOn w:val="a"/>
    <w:next w:val="a"/>
    <w:autoRedefine/>
    <w:uiPriority w:val="39"/>
    <w:unhideWhenUsed/>
    <w:rsid w:val="003B7399"/>
    <w:pPr>
      <w:spacing w:after="100"/>
      <w:ind w:left="240"/>
    </w:pPr>
    <w:rPr>
      <w:rFonts w:cs="Mangal"/>
      <w:szCs w:val="21"/>
    </w:rPr>
  </w:style>
  <w:style w:type="paragraph" w:styleId="30">
    <w:name w:val="toc 3"/>
    <w:basedOn w:val="a"/>
    <w:next w:val="a"/>
    <w:autoRedefine/>
    <w:uiPriority w:val="39"/>
    <w:unhideWhenUsed/>
    <w:rsid w:val="003B7399"/>
    <w:pPr>
      <w:spacing w:after="100"/>
      <w:ind w:left="480"/>
    </w:pPr>
    <w:rPr>
      <w:rFonts w:cs="Mangal"/>
      <w:szCs w:val="21"/>
    </w:rPr>
  </w:style>
  <w:style w:type="character" w:styleId="afa">
    <w:name w:val="Hyperlink"/>
    <w:basedOn w:val="a0"/>
    <w:uiPriority w:val="99"/>
    <w:unhideWhenUsed/>
    <w:rsid w:val="003B7399"/>
    <w:rPr>
      <w:color w:val="0000FF" w:themeColor="hyperlink"/>
      <w:u w:val="single"/>
    </w:rPr>
  </w:style>
  <w:style w:type="character" w:customStyle="1" w:styleId="ab">
    <w:name w:val="Нижний колонтитул Знак"/>
    <w:basedOn w:val="a0"/>
    <w:link w:val="aa"/>
    <w:uiPriority w:val="99"/>
    <w:rsid w:val="003B7399"/>
    <w:rPr>
      <w:rFonts w:ascii="Times New Roman" w:hAnsi="Times New Roman"/>
      <w:sz w:val="24"/>
    </w:rPr>
  </w:style>
  <w:style w:type="character" w:styleId="afb">
    <w:name w:val="Unresolved Mention"/>
    <w:basedOn w:val="a0"/>
    <w:uiPriority w:val="99"/>
    <w:semiHidden/>
    <w:unhideWhenUsed/>
    <w:rsid w:val="00C95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9503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99" Type="http://schemas.openxmlformats.org/officeDocument/2006/relationships/hyperlink" Target="https://www.zotero.org/google-docs/?l1uqXi" TargetMode="External"/><Relationship Id="rId303" Type="http://schemas.openxmlformats.org/officeDocument/2006/relationships/hyperlink" Target="https://www.zotero.org/google-docs/?l1uqXi" TargetMode="External"/><Relationship Id="rId21" Type="http://schemas.openxmlformats.org/officeDocument/2006/relationships/hyperlink" Target="https://www.zotero.org/google-docs/?2itluP" TargetMode="External"/><Relationship Id="rId42" Type="http://schemas.openxmlformats.org/officeDocument/2006/relationships/hyperlink" Target="https://www.zotero.org/google-docs/?5Cr06P" TargetMode="External"/><Relationship Id="rId63" Type="http://schemas.openxmlformats.org/officeDocument/2006/relationships/hyperlink" Target="https://www.zotero.org/google-docs/?Fnf7Km" TargetMode="External"/><Relationship Id="rId84" Type="http://schemas.openxmlformats.org/officeDocument/2006/relationships/image" Target="media/image6.png"/><Relationship Id="rId138" Type="http://schemas.openxmlformats.org/officeDocument/2006/relationships/hyperlink" Target="https://www.zotero.org/google-docs/?l1uqXi" TargetMode="External"/><Relationship Id="rId159" Type="http://schemas.openxmlformats.org/officeDocument/2006/relationships/hyperlink" Target="https://www.zotero.org/google-docs/?l1uqXi" TargetMode="External"/><Relationship Id="rId324" Type="http://schemas.openxmlformats.org/officeDocument/2006/relationships/hyperlink" Target="https://www.zotero.org/google-docs/?l1uqXi" TargetMode="External"/><Relationship Id="rId170" Type="http://schemas.openxmlformats.org/officeDocument/2006/relationships/hyperlink" Target="https://www.zotero.org/google-docs/?l1uqXi" TargetMode="External"/><Relationship Id="rId191" Type="http://schemas.openxmlformats.org/officeDocument/2006/relationships/hyperlink" Target="https://www.zotero.org/google-docs/?l1uqXi" TargetMode="External"/><Relationship Id="rId205" Type="http://schemas.openxmlformats.org/officeDocument/2006/relationships/hyperlink" Target="https://www.zotero.org/google-docs/?l1uqXi" TargetMode="External"/><Relationship Id="rId226" Type="http://schemas.openxmlformats.org/officeDocument/2006/relationships/hyperlink" Target="https://www.zotero.org/google-docs/?l1uqXi" TargetMode="External"/><Relationship Id="rId247" Type="http://schemas.openxmlformats.org/officeDocument/2006/relationships/hyperlink" Target="https://www.zotero.org/google-docs/?l1uqXi" TargetMode="External"/><Relationship Id="rId107" Type="http://schemas.openxmlformats.org/officeDocument/2006/relationships/hyperlink" Target="https://www.zotero.org/google-docs/?A6pXoZ" TargetMode="External"/><Relationship Id="rId268" Type="http://schemas.openxmlformats.org/officeDocument/2006/relationships/hyperlink" Target="https://www.zotero.org/google-docs/?l1uqXi" TargetMode="External"/><Relationship Id="rId289" Type="http://schemas.openxmlformats.org/officeDocument/2006/relationships/hyperlink" Target="https://www.zotero.org/google-docs/?l1uqXi" TargetMode="External"/><Relationship Id="rId11" Type="http://schemas.openxmlformats.org/officeDocument/2006/relationships/hyperlink" Target="https://www.zotero.org/google-docs/?Lwbi4Z" TargetMode="External"/><Relationship Id="rId32" Type="http://schemas.openxmlformats.org/officeDocument/2006/relationships/hyperlink" Target="https://www.zotero.org/google-docs/?0XRydy" TargetMode="External"/><Relationship Id="rId53" Type="http://schemas.openxmlformats.org/officeDocument/2006/relationships/hyperlink" Target="https://www.zotero.org/google-docs/?XKGINc" TargetMode="External"/><Relationship Id="rId74" Type="http://schemas.openxmlformats.org/officeDocument/2006/relationships/image" Target="media/image4.png"/><Relationship Id="rId128" Type="http://schemas.openxmlformats.org/officeDocument/2006/relationships/hyperlink" Target="https://www.zotero.org/google-docs/?C72ssv" TargetMode="External"/><Relationship Id="rId149" Type="http://schemas.openxmlformats.org/officeDocument/2006/relationships/hyperlink" Target="https://www.zotero.org/google-docs/?l1uqXi" TargetMode="External"/><Relationship Id="rId314" Type="http://schemas.openxmlformats.org/officeDocument/2006/relationships/hyperlink" Target="https://www.zotero.org/google-docs/?l1uqXi" TargetMode="External"/><Relationship Id="rId5" Type="http://schemas.openxmlformats.org/officeDocument/2006/relationships/webSettings" Target="webSettings.xml"/><Relationship Id="rId95" Type="http://schemas.openxmlformats.org/officeDocument/2006/relationships/hyperlink" Target="https://www.zotero.org/google-docs/?q40laT" TargetMode="External"/><Relationship Id="rId160" Type="http://schemas.openxmlformats.org/officeDocument/2006/relationships/hyperlink" Target="https://www.zotero.org/google-docs/?l1uqXi" TargetMode="External"/><Relationship Id="rId181" Type="http://schemas.openxmlformats.org/officeDocument/2006/relationships/hyperlink" Target="https://www.zotero.org/google-docs/?l1uqXi" TargetMode="External"/><Relationship Id="rId216" Type="http://schemas.openxmlformats.org/officeDocument/2006/relationships/hyperlink" Target="https://www.zotero.org/google-docs/?l1uqXi" TargetMode="External"/><Relationship Id="rId237" Type="http://schemas.openxmlformats.org/officeDocument/2006/relationships/hyperlink" Target="https://www.zotero.org/google-docs/?l1uqXi" TargetMode="External"/><Relationship Id="rId258" Type="http://schemas.openxmlformats.org/officeDocument/2006/relationships/hyperlink" Target="https://www.zotero.org/google-docs/?l1uqXi" TargetMode="External"/><Relationship Id="rId279" Type="http://schemas.openxmlformats.org/officeDocument/2006/relationships/hyperlink" Target="https://www.zotero.org/google-docs/?l1uqXi" TargetMode="External"/><Relationship Id="rId22" Type="http://schemas.openxmlformats.org/officeDocument/2006/relationships/hyperlink" Target="https://www.zotero.org/google-docs/?RI5HJr" TargetMode="External"/><Relationship Id="rId43" Type="http://schemas.openxmlformats.org/officeDocument/2006/relationships/hyperlink" Target="https://www.zotero.org/google-docs/?wK8RKF" TargetMode="External"/><Relationship Id="rId64" Type="http://schemas.openxmlformats.org/officeDocument/2006/relationships/image" Target="media/image3.png"/><Relationship Id="rId118" Type="http://schemas.openxmlformats.org/officeDocument/2006/relationships/image" Target="media/image19.png"/><Relationship Id="rId139" Type="http://schemas.openxmlformats.org/officeDocument/2006/relationships/hyperlink" Target="https://www.zotero.org/google-docs/?l1uqXi" TargetMode="External"/><Relationship Id="rId290" Type="http://schemas.openxmlformats.org/officeDocument/2006/relationships/hyperlink" Target="https://www.zotero.org/google-docs/?l1uqXi" TargetMode="External"/><Relationship Id="rId304" Type="http://schemas.openxmlformats.org/officeDocument/2006/relationships/hyperlink" Target="https://www.zotero.org/google-docs/?l1uqXi" TargetMode="External"/><Relationship Id="rId325" Type="http://schemas.openxmlformats.org/officeDocument/2006/relationships/hyperlink" Target="https://www.zotero.org/google-docs/?l1uqXi" TargetMode="External"/><Relationship Id="rId85" Type="http://schemas.openxmlformats.org/officeDocument/2006/relationships/hyperlink" Target="https://www.zotero.org/google-docs/?kWq3TL" TargetMode="External"/><Relationship Id="rId150" Type="http://schemas.openxmlformats.org/officeDocument/2006/relationships/hyperlink" Target="https://www.zotero.org/google-docs/?l1uqXi" TargetMode="External"/><Relationship Id="rId171" Type="http://schemas.openxmlformats.org/officeDocument/2006/relationships/hyperlink" Target="https://www.zotero.org/google-docs/?l1uqXi" TargetMode="External"/><Relationship Id="rId192" Type="http://schemas.openxmlformats.org/officeDocument/2006/relationships/hyperlink" Target="https://www.zotero.org/google-docs/?l1uqXi" TargetMode="External"/><Relationship Id="rId206" Type="http://schemas.openxmlformats.org/officeDocument/2006/relationships/hyperlink" Target="https://www.zotero.org/google-docs/?l1uqXi" TargetMode="External"/><Relationship Id="rId227" Type="http://schemas.openxmlformats.org/officeDocument/2006/relationships/hyperlink" Target="https://www.zotero.org/google-docs/?l1uqXi" TargetMode="External"/><Relationship Id="rId248" Type="http://schemas.openxmlformats.org/officeDocument/2006/relationships/hyperlink" Target="https://www.zotero.org/google-docs/?l1uqXi" TargetMode="External"/><Relationship Id="rId269" Type="http://schemas.openxmlformats.org/officeDocument/2006/relationships/hyperlink" Target="https://www.zotero.org/google-docs/?l1uqXi" TargetMode="External"/><Relationship Id="rId12" Type="http://schemas.openxmlformats.org/officeDocument/2006/relationships/hyperlink" Target="https://www.zotero.org/google-docs/?sNON45" TargetMode="External"/><Relationship Id="rId33" Type="http://schemas.openxmlformats.org/officeDocument/2006/relationships/hyperlink" Target="https://www.zotero.org/google-docs/?UEgY9w" TargetMode="External"/><Relationship Id="rId108" Type="http://schemas.openxmlformats.org/officeDocument/2006/relationships/hyperlink" Target="https://www.zotero.org/google-docs/?KTkQpy" TargetMode="External"/><Relationship Id="rId129" Type="http://schemas.openxmlformats.org/officeDocument/2006/relationships/hyperlink" Target="https://www.zotero.org/google-docs/?D3wDtx" TargetMode="External"/><Relationship Id="rId280" Type="http://schemas.openxmlformats.org/officeDocument/2006/relationships/hyperlink" Target="https://www.zotero.org/google-docs/?l1uqXi" TargetMode="External"/><Relationship Id="rId315" Type="http://schemas.openxmlformats.org/officeDocument/2006/relationships/hyperlink" Target="https://www.zotero.org/google-docs/?l1uqXi" TargetMode="External"/><Relationship Id="rId54" Type="http://schemas.openxmlformats.org/officeDocument/2006/relationships/hyperlink" Target="https://www.zotero.org/google-docs/?weOhq2" TargetMode="External"/><Relationship Id="rId75" Type="http://schemas.openxmlformats.org/officeDocument/2006/relationships/hyperlink" Target="https://www.zotero.org/google-docs/?hFWqpG" TargetMode="External"/><Relationship Id="rId96" Type="http://schemas.openxmlformats.org/officeDocument/2006/relationships/image" Target="media/image7.png"/><Relationship Id="rId140" Type="http://schemas.openxmlformats.org/officeDocument/2006/relationships/hyperlink" Target="https://www.zotero.org/google-docs/?l1uqXi" TargetMode="External"/><Relationship Id="rId161" Type="http://schemas.openxmlformats.org/officeDocument/2006/relationships/hyperlink" Target="https://www.zotero.org/google-docs/?l1uqXi" TargetMode="External"/><Relationship Id="rId182" Type="http://schemas.openxmlformats.org/officeDocument/2006/relationships/hyperlink" Target="https://www.zotero.org/google-docs/?l1uqXi" TargetMode="External"/><Relationship Id="rId217" Type="http://schemas.openxmlformats.org/officeDocument/2006/relationships/hyperlink" Target="https://www.zotero.org/google-docs/?l1uqXi" TargetMode="External"/><Relationship Id="rId6" Type="http://schemas.openxmlformats.org/officeDocument/2006/relationships/footnotes" Target="footnotes.xml"/><Relationship Id="rId238" Type="http://schemas.openxmlformats.org/officeDocument/2006/relationships/hyperlink" Target="https://www.zotero.org/google-docs/?l1uqXi" TargetMode="External"/><Relationship Id="rId259" Type="http://schemas.openxmlformats.org/officeDocument/2006/relationships/hyperlink" Target="https://www.zotero.org/google-docs/?l1uqXi" TargetMode="External"/><Relationship Id="rId23" Type="http://schemas.openxmlformats.org/officeDocument/2006/relationships/hyperlink" Target="https://www.zotero.org/google-docs/?GexehG" TargetMode="External"/><Relationship Id="rId119" Type="http://schemas.openxmlformats.org/officeDocument/2006/relationships/image" Target="media/image20.png"/><Relationship Id="rId270" Type="http://schemas.openxmlformats.org/officeDocument/2006/relationships/hyperlink" Target="https://www.zotero.org/google-docs/?l1uqXi" TargetMode="External"/><Relationship Id="rId291" Type="http://schemas.openxmlformats.org/officeDocument/2006/relationships/hyperlink" Target="https://www.zotero.org/google-docs/?l1uqXi" TargetMode="External"/><Relationship Id="rId305" Type="http://schemas.openxmlformats.org/officeDocument/2006/relationships/hyperlink" Target="https://www.zotero.org/google-docs/?l1uqXi" TargetMode="External"/><Relationship Id="rId326" Type="http://schemas.openxmlformats.org/officeDocument/2006/relationships/footer" Target="footer3.xml"/><Relationship Id="rId44" Type="http://schemas.openxmlformats.org/officeDocument/2006/relationships/hyperlink" Target="https://www.zotero.org/google-docs/?V8oShg" TargetMode="External"/><Relationship Id="rId65" Type="http://schemas.openxmlformats.org/officeDocument/2006/relationships/hyperlink" Target="https://www.zotero.org/google-docs/?UvMWVy" TargetMode="External"/><Relationship Id="rId86" Type="http://schemas.openxmlformats.org/officeDocument/2006/relationships/hyperlink" Target="https://www.zotero.org/google-docs/?lZd2QT" TargetMode="External"/><Relationship Id="rId130" Type="http://schemas.openxmlformats.org/officeDocument/2006/relationships/hyperlink" Target="https://www.zotero.org/google-docs/?lGmr4F" TargetMode="External"/><Relationship Id="rId151" Type="http://schemas.openxmlformats.org/officeDocument/2006/relationships/hyperlink" Target="https://www.zotero.org/google-docs/?l1uqXi" TargetMode="External"/><Relationship Id="rId172" Type="http://schemas.openxmlformats.org/officeDocument/2006/relationships/hyperlink" Target="https://www.zotero.org/google-docs/?l1uqXi" TargetMode="External"/><Relationship Id="rId193" Type="http://schemas.openxmlformats.org/officeDocument/2006/relationships/hyperlink" Target="https://www.zotero.org/google-docs/?l1uqXi" TargetMode="External"/><Relationship Id="rId207" Type="http://schemas.openxmlformats.org/officeDocument/2006/relationships/hyperlink" Target="https://www.zotero.org/google-docs/?l1uqXi" TargetMode="External"/><Relationship Id="rId228" Type="http://schemas.openxmlformats.org/officeDocument/2006/relationships/hyperlink" Target="https://www.zotero.org/google-docs/?l1uqXi" TargetMode="External"/><Relationship Id="rId249" Type="http://schemas.openxmlformats.org/officeDocument/2006/relationships/hyperlink" Target="https://www.zotero.org/google-docs/?l1uqXi" TargetMode="External"/><Relationship Id="rId13" Type="http://schemas.openxmlformats.org/officeDocument/2006/relationships/hyperlink" Target="https://www.zotero.org/google-docs/?TPjQ24" TargetMode="External"/><Relationship Id="rId109" Type="http://schemas.openxmlformats.org/officeDocument/2006/relationships/hyperlink" Target="https://www.zotero.org/google-docs/?WXj7jc" TargetMode="External"/><Relationship Id="rId260" Type="http://schemas.openxmlformats.org/officeDocument/2006/relationships/hyperlink" Target="https://www.zotero.org/google-docs/?l1uqXi" TargetMode="External"/><Relationship Id="rId281" Type="http://schemas.openxmlformats.org/officeDocument/2006/relationships/hyperlink" Target="https://www.zotero.org/google-docs/?l1uqXi" TargetMode="External"/><Relationship Id="rId316" Type="http://schemas.openxmlformats.org/officeDocument/2006/relationships/hyperlink" Target="https://www.zotero.org/google-docs/?l1uqXi" TargetMode="External"/><Relationship Id="rId34" Type="http://schemas.openxmlformats.org/officeDocument/2006/relationships/hyperlink" Target="https://www.zotero.org/google-docs/?ZVuO0z" TargetMode="External"/><Relationship Id="rId55" Type="http://schemas.openxmlformats.org/officeDocument/2006/relationships/hyperlink" Target="https://www.zotero.org/google-docs/?9857Uu" TargetMode="External"/><Relationship Id="rId76" Type="http://schemas.openxmlformats.org/officeDocument/2006/relationships/hyperlink" Target="https://www.zotero.org/google-docs/?FqUTRK" TargetMode="External"/><Relationship Id="rId97" Type="http://schemas.openxmlformats.org/officeDocument/2006/relationships/image" Target="media/image8.png"/><Relationship Id="rId120" Type="http://schemas.openxmlformats.org/officeDocument/2006/relationships/image" Target="media/image21.png"/><Relationship Id="rId141" Type="http://schemas.openxmlformats.org/officeDocument/2006/relationships/hyperlink" Target="https://www.zotero.org/google-docs/?l1uqXi" TargetMode="External"/><Relationship Id="rId7" Type="http://schemas.openxmlformats.org/officeDocument/2006/relationships/endnotes" Target="endnotes.xml"/><Relationship Id="rId162" Type="http://schemas.openxmlformats.org/officeDocument/2006/relationships/hyperlink" Target="https://www.zotero.org/google-docs/?l1uqXi" TargetMode="External"/><Relationship Id="rId183" Type="http://schemas.openxmlformats.org/officeDocument/2006/relationships/hyperlink" Target="https://www.zotero.org/google-docs/?l1uqXi" TargetMode="External"/><Relationship Id="rId218" Type="http://schemas.openxmlformats.org/officeDocument/2006/relationships/hyperlink" Target="https://www.zotero.org/google-docs/?l1uqXi" TargetMode="External"/><Relationship Id="rId239" Type="http://schemas.openxmlformats.org/officeDocument/2006/relationships/hyperlink" Target="https://www.zotero.org/google-docs/?l1uqXi" TargetMode="External"/><Relationship Id="rId250" Type="http://schemas.openxmlformats.org/officeDocument/2006/relationships/hyperlink" Target="https://www.zotero.org/google-docs/?l1uqXi" TargetMode="External"/><Relationship Id="rId271" Type="http://schemas.openxmlformats.org/officeDocument/2006/relationships/hyperlink" Target="https://www.zotero.org/google-docs/?l1uqXi" TargetMode="External"/><Relationship Id="rId292" Type="http://schemas.openxmlformats.org/officeDocument/2006/relationships/hyperlink" Target="https://www.zotero.org/google-docs/?l1uqXi" TargetMode="External"/><Relationship Id="rId306" Type="http://schemas.openxmlformats.org/officeDocument/2006/relationships/hyperlink" Target="https://www.zotero.org/google-docs/?l1uqXi" TargetMode="External"/><Relationship Id="rId24" Type="http://schemas.openxmlformats.org/officeDocument/2006/relationships/hyperlink" Target="https://www.zotero.org/google-docs/?pWzOrW" TargetMode="External"/><Relationship Id="rId45" Type="http://schemas.openxmlformats.org/officeDocument/2006/relationships/hyperlink" Target="https://www.zotero.org/google-docs/?KSOWSM" TargetMode="External"/><Relationship Id="rId66" Type="http://schemas.openxmlformats.org/officeDocument/2006/relationships/hyperlink" Target="https://www.zotero.org/google-docs/?1BtLtW" TargetMode="External"/><Relationship Id="rId87" Type="http://schemas.openxmlformats.org/officeDocument/2006/relationships/hyperlink" Target="https://www.zotero.org/google-docs/?56RBO0" TargetMode="External"/><Relationship Id="rId110" Type="http://schemas.openxmlformats.org/officeDocument/2006/relationships/hyperlink" Target="https://www.zotero.org/google-docs/?mIQVos" TargetMode="External"/><Relationship Id="rId131" Type="http://schemas.openxmlformats.org/officeDocument/2006/relationships/hyperlink" Target="https://www.zotero.org/google-docs/?svcRZC" TargetMode="External"/><Relationship Id="rId327" Type="http://schemas.openxmlformats.org/officeDocument/2006/relationships/fontTable" Target="fontTable.xml"/><Relationship Id="rId152" Type="http://schemas.openxmlformats.org/officeDocument/2006/relationships/hyperlink" Target="https://www.zotero.org/google-docs/?l1uqXi" TargetMode="External"/><Relationship Id="rId173" Type="http://schemas.openxmlformats.org/officeDocument/2006/relationships/hyperlink" Target="https://www.zotero.org/google-docs/?l1uqXi" TargetMode="External"/><Relationship Id="rId194" Type="http://schemas.openxmlformats.org/officeDocument/2006/relationships/hyperlink" Target="https://www.zotero.org/google-docs/?l1uqXi" TargetMode="External"/><Relationship Id="rId208" Type="http://schemas.openxmlformats.org/officeDocument/2006/relationships/hyperlink" Target="https://www.zotero.org/google-docs/?l1uqXi" TargetMode="External"/><Relationship Id="rId229" Type="http://schemas.openxmlformats.org/officeDocument/2006/relationships/hyperlink" Target="https://www.zotero.org/google-docs/?l1uqXi" TargetMode="External"/><Relationship Id="rId240" Type="http://schemas.openxmlformats.org/officeDocument/2006/relationships/hyperlink" Target="https://www.zotero.org/google-docs/?l1uqXi" TargetMode="External"/><Relationship Id="rId261" Type="http://schemas.openxmlformats.org/officeDocument/2006/relationships/hyperlink" Target="https://www.zotero.org/google-docs/?l1uqXi" TargetMode="External"/><Relationship Id="rId14" Type="http://schemas.openxmlformats.org/officeDocument/2006/relationships/hyperlink" Target="https://www.zotero.org/google-docs/?rNtFsH" TargetMode="External"/><Relationship Id="rId30" Type="http://schemas.openxmlformats.org/officeDocument/2006/relationships/hyperlink" Target="https://www.zotero.org/google-docs/?ncxl5G" TargetMode="External"/><Relationship Id="rId35" Type="http://schemas.openxmlformats.org/officeDocument/2006/relationships/hyperlink" Target="https://www.zotero.org/google-docs/?Nj8u1N" TargetMode="External"/><Relationship Id="rId56" Type="http://schemas.openxmlformats.org/officeDocument/2006/relationships/hyperlink" Target="https://www.zotero.org/google-docs/?K1im4Z" TargetMode="External"/><Relationship Id="rId77" Type="http://schemas.openxmlformats.org/officeDocument/2006/relationships/hyperlink" Target="https://www.zotero.org/google-docs/?b0hi7h" TargetMode="External"/><Relationship Id="rId100" Type="http://schemas.openxmlformats.org/officeDocument/2006/relationships/image" Target="media/image11.png"/><Relationship Id="rId105" Type="http://schemas.openxmlformats.org/officeDocument/2006/relationships/image" Target="media/image16.png"/><Relationship Id="rId126" Type="http://schemas.openxmlformats.org/officeDocument/2006/relationships/image" Target="media/image26.png"/><Relationship Id="rId147" Type="http://schemas.openxmlformats.org/officeDocument/2006/relationships/hyperlink" Target="https://www.zotero.org/google-docs/?l1uqXi" TargetMode="External"/><Relationship Id="rId168" Type="http://schemas.openxmlformats.org/officeDocument/2006/relationships/hyperlink" Target="https://www.zotero.org/google-docs/?l1uqXi" TargetMode="External"/><Relationship Id="rId282" Type="http://schemas.openxmlformats.org/officeDocument/2006/relationships/hyperlink" Target="https://www.zotero.org/google-docs/?l1uqXi" TargetMode="External"/><Relationship Id="rId312" Type="http://schemas.openxmlformats.org/officeDocument/2006/relationships/hyperlink" Target="https://www.zotero.org/google-docs/?l1uqXi" TargetMode="External"/><Relationship Id="rId317" Type="http://schemas.openxmlformats.org/officeDocument/2006/relationships/hyperlink" Target="https://www.zotero.org/google-docs/?l1uqXi" TargetMode="External"/><Relationship Id="rId8" Type="http://schemas.openxmlformats.org/officeDocument/2006/relationships/footer" Target="footer1.xml"/><Relationship Id="rId51" Type="http://schemas.openxmlformats.org/officeDocument/2006/relationships/hyperlink" Target="https://www.zotero.org/google-docs/?NA1BOB" TargetMode="External"/><Relationship Id="rId72" Type="http://schemas.openxmlformats.org/officeDocument/2006/relationships/hyperlink" Target="https://www.zotero.org/google-docs/?pMPrpe" TargetMode="External"/><Relationship Id="rId93" Type="http://schemas.openxmlformats.org/officeDocument/2006/relationships/hyperlink" Target="https://www.zotero.org/google-docs/?gGi52j" TargetMode="External"/><Relationship Id="rId98" Type="http://schemas.openxmlformats.org/officeDocument/2006/relationships/image" Target="media/image9.png"/><Relationship Id="rId121" Type="http://schemas.openxmlformats.org/officeDocument/2006/relationships/image" Target="media/image22.png"/><Relationship Id="rId142" Type="http://schemas.openxmlformats.org/officeDocument/2006/relationships/hyperlink" Target="https://www.zotero.org/google-docs/?l1uqXi" TargetMode="External"/><Relationship Id="rId163" Type="http://schemas.openxmlformats.org/officeDocument/2006/relationships/hyperlink" Target="https://www.zotero.org/google-docs/?l1uqXi" TargetMode="External"/><Relationship Id="rId184" Type="http://schemas.openxmlformats.org/officeDocument/2006/relationships/hyperlink" Target="https://www.zotero.org/google-docs/?l1uqXi" TargetMode="External"/><Relationship Id="rId189" Type="http://schemas.openxmlformats.org/officeDocument/2006/relationships/hyperlink" Target="https://www.zotero.org/google-docs/?l1uqXi" TargetMode="External"/><Relationship Id="rId219" Type="http://schemas.openxmlformats.org/officeDocument/2006/relationships/hyperlink" Target="https://www.zotero.org/google-docs/?l1uqXi" TargetMode="External"/><Relationship Id="rId3" Type="http://schemas.openxmlformats.org/officeDocument/2006/relationships/styles" Target="styles.xml"/><Relationship Id="rId214" Type="http://schemas.openxmlformats.org/officeDocument/2006/relationships/hyperlink" Target="https://www.zotero.org/google-docs/?l1uqXi" TargetMode="External"/><Relationship Id="rId230" Type="http://schemas.openxmlformats.org/officeDocument/2006/relationships/hyperlink" Target="https://www.zotero.org/google-docs/?l1uqXi" TargetMode="External"/><Relationship Id="rId235" Type="http://schemas.openxmlformats.org/officeDocument/2006/relationships/hyperlink" Target="https://www.zotero.org/google-docs/?l1uqXi" TargetMode="External"/><Relationship Id="rId251" Type="http://schemas.openxmlformats.org/officeDocument/2006/relationships/hyperlink" Target="https://www.zotero.org/google-docs/?l1uqXi" TargetMode="External"/><Relationship Id="rId256" Type="http://schemas.openxmlformats.org/officeDocument/2006/relationships/hyperlink" Target="https://www.zotero.org/google-docs/?l1uqXi" TargetMode="External"/><Relationship Id="rId277" Type="http://schemas.openxmlformats.org/officeDocument/2006/relationships/hyperlink" Target="https://www.zotero.org/google-docs/?l1uqXi" TargetMode="External"/><Relationship Id="rId298" Type="http://schemas.openxmlformats.org/officeDocument/2006/relationships/hyperlink" Target="https://www.zotero.org/google-docs/?l1uqXi" TargetMode="External"/><Relationship Id="rId25" Type="http://schemas.openxmlformats.org/officeDocument/2006/relationships/hyperlink" Target="https://www.zotero.org/google-docs/?Ndllho" TargetMode="External"/><Relationship Id="rId46" Type="http://schemas.openxmlformats.org/officeDocument/2006/relationships/hyperlink" Target="https://www.zotero.org/google-docs/?IDdtUP" TargetMode="External"/><Relationship Id="rId67" Type="http://schemas.openxmlformats.org/officeDocument/2006/relationships/hyperlink" Target="https://www.zotero.org/google-docs/?43MOUE" TargetMode="External"/><Relationship Id="rId116" Type="http://schemas.openxmlformats.org/officeDocument/2006/relationships/image" Target="media/image17.png"/><Relationship Id="rId137" Type="http://schemas.openxmlformats.org/officeDocument/2006/relationships/hyperlink" Target="https://www.zotero.org/google-docs/?l1uqXi" TargetMode="External"/><Relationship Id="rId158" Type="http://schemas.openxmlformats.org/officeDocument/2006/relationships/hyperlink" Target="https://www.zotero.org/google-docs/?l1uqXi" TargetMode="External"/><Relationship Id="rId272" Type="http://schemas.openxmlformats.org/officeDocument/2006/relationships/hyperlink" Target="https://www.zotero.org/google-docs/?l1uqXi" TargetMode="External"/><Relationship Id="rId293" Type="http://schemas.openxmlformats.org/officeDocument/2006/relationships/hyperlink" Target="https://www.zotero.org/google-docs/?l1uqXi" TargetMode="External"/><Relationship Id="rId302" Type="http://schemas.openxmlformats.org/officeDocument/2006/relationships/hyperlink" Target="https://www.zotero.org/google-docs/?l1uqXi" TargetMode="External"/><Relationship Id="rId307" Type="http://schemas.openxmlformats.org/officeDocument/2006/relationships/hyperlink" Target="https://www.zotero.org/google-docs/?l1uqXi" TargetMode="External"/><Relationship Id="rId323" Type="http://schemas.openxmlformats.org/officeDocument/2006/relationships/hyperlink" Target="https://www.zotero.org/google-docs/?l1uqXi" TargetMode="External"/><Relationship Id="rId328" Type="http://schemas.microsoft.com/office/2011/relationships/people" Target="people.xml"/><Relationship Id="rId20" Type="http://schemas.openxmlformats.org/officeDocument/2006/relationships/hyperlink" Target="https://www.zotero.org/google-docs/?MEwL0v" TargetMode="External"/><Relationship Id="rId41" Type="http://schemas.openxmlformats.org/officeDocument/2006/relationships/hyperlink" Target="https://www.zotero.org/google-docs/?NrrqbE" TargetMode="External"/><Relationship Id="rId62" Type="http://schemas.openxmlformats.org/officeDocument/2006/relationships/hyperlink" Target="https://www.zotero.org/google-docs/?ENRMRD" TargetMode="External"/><Relationship Id="rId83" Type="http://schemas.openxmlformats.org/officeDocument/2006/relationships/hyperlink" Target="https://www.zotero.org/google-docs/?HUSNKf" TargetMode="External"/><Relationship Id="rId88" Type="http://schemas.openxmlformats.org/officeDocument/2006/relationships/hyperlink" Target="https://www.zotero.org/google-docs/?Opn1lt" TargetMode="External"/><Relationship Id="rId111" Type="http://schemas.openxmlformats.org/officeDocument/2006/relationships/hyperlink" Target="https://www.zotero.org/google-docs/?qXkSLe" TargetMode="External"/><Relationship Id="rId132" Type="http://schemas.openxmlformats.org/officeDocument/2006/relationships/hyperlink" Target="https://www.zotero.org/google-docs/?vrv7ry" TargetMode="External"/><Relationship Id="rId153" Type="http://schemas.openxmlformats.org/officeDocument/2006/relationships/hyperlink" Target="https://www.zotero.org/google-docs/?l1uqXi" TargetMode="External"/><Relationship Id="rId174" Type="http://schemas.openxmlformats.org/officeDocument/2006/relationships/hyperlink" Target="https://www.zotero.org/google-docs/?l1uqXi" TargetMode="External"/><Relationship Id="rId179" Type="http://schemas.openxmlformats.org/officeDocument/2006/relationships/hyperlink" Target="https://www.zotero.org/google-docs/?l1uqXi" TargetMode="External"/><Relationship Id="rId195" Type="http://schemas.openxmlformats.org/officeDocument/2006/relationships/hyperlink" Target="https://www.zotero.org/google-docs/?l1uqXi" TargetMode="External"/><Relationship Id="rId209" Type="http://schemas.openxmlformats.org/officeDocument/2006/relationships/hyperlink" Target="https://www.zotero.org/google-docs/?l1uqXi" TargetMode="External"/><Relationship Id="rId190" Type="http://schemas.openxmlformats.org/officeDocument/2006/relationships/hyperlink" Target="https://www.zotero.org/google-docs/?l1uqXi" TargetMode="External"/><Relationship Id="rId204" Type="http://schemas.openxmlformats.org/officeDocument/2006/relationships/hyperlink" Target="https://www.zotero.org/google-docs/?l1uqXi" TargetMode="External"/><Relationship Id="rId220" Type="http://schemas.openxmlformats.org/officeDocument/2006/relationships/hyperlink" Target="https://www.zotero.org/google-docs/?l1uqXi" TargetMode="External"/><Relationship Id="rId225" Type="http://schemas.openxmlformats.org/officeDocument/2006/relationships/hyperlink" Target="https://www.zotero.org/google-docs/?l1uqXi" TargetMode="External"/><Relationship Id="rId241" Type="http://schemas.openxmlformats.org/officeDocument/2006/relationships/hyperlink" Target="https://www.zotero.org/google-docs/?l1uqXi" TargetMode="External"/><Relationship Id="rId246" Type="http://schemas.openxmlformats.org/officeDocument/2006/relationships/hyperlink" Target="https://www.zotero.org/google-docs/?l1uqXi" TargetMode="External"/><Relationship Id="rId267" Type="http://schemas.openxmlformats.org/officeDocument/2006/relationships/hyperlink" Target="https://www.zotero.org/google-docs/?l1uqXi" TargetMode="External"/><Relationship Id="rId288" Type="http://schemas.openxmlformats.org/officeDocument/2006/relationships/hyperlink" Target="https://www.zotero.org/google-docs/?l1uqXi" TargetMode="External"/><Relationship Id="rId15" Type="http://schemas.openxmlformats.org/officeDocument/2006/relationships/hyperlink" Target="https://www.zotero.org/google-docs/?h6OQs7" TargetMode="External"/><Relationship Id="rId36" Type="http://schemas.openxmlformats.org/officeDocument/2006/relationships/hyperlink" Target="https://www.zotero.org/google-docs/?JrBgfe" TargetMode="External"/><Relationship Id="rId57" Type="http://schemas.openxmlformats.org/officeDocument/2006/relationships/hyperlink" Target="https://www.zotero.org/google-docs/?J1MaIx" TargetMode="External"/><Relationship Id="rId106" Type="http://schemas.openxmlformats.org/officeDocument/2006/relationships/hyperlink" Target="https://www.zotero.org/google-docs/?r2nko8" TargetMode="External"/><Relationship Id="rId127" Type="http://schemas.openxmlformats.org/officeDocument/2006/relationships/image" Target="media/image27.png"/><Relationship Id="rId262" Type="http://schemas.openxmlformats.org/officeDocument/2006/relationships/hyperlink" Target="https://www.zotero.org/google-docs/?l1uqXi" TargetMode="External"/><Relationship Id="rId283" Type="http://schemas.openxmlformats.org/officeDocument/2006/relationships/hyperlink" Target="https://www.zotero.org/google-docs/?l1uqXi" TargetMode="External"/><Relationship Id="rId313" Type="http://schemas.openxmlformats.org/officeDocument/2006/relationships/hyperlink" Target="https://www.zotero.org/google-docs/?l1uqXi" TargetMode="External"/><Relationship Id="rId318" Type="http://schemas.openxmlformats.org/officeDocument/2006/relationships/hyperlink" Target="https://www.zotero.org/google-docs/?l1uqXi" TargetMode="External"/><Relationship Id="rId10" Type="http://schemas.openxmlformats.org/officeDocument/2006/relationships/hyperlink" Target="https://www.zotero.org/google-docs/?UqaDb4" TargetMode="External"/><Relationship Id="rId31" Type="http://schemas.openxmlformats.org/officeDocument/2006/relationships/hyperlink" Target="https://www.zotero.org/google-docs/?zoYzCL" TargetMode="External"/><Relationship Id="rId52" Type="http://schemas.openxmlformats.org/officeDocument/2006/relationships/hyperlink" Target="https://www.zotero.org/google-docs/?gVXSCG" TargetMode="External"/><Relationship Id="rId73" Type="http://schemas.openxmlformats.org/officeDocument/2006/relationships/hyperlink" Target="https://www.zotero.org/google-docs/?z952DN" TargetMode="External"/><Relationship Id="rId78" Type="http://schemas.openxmlformats.org/officeDocument/2006/relationships/hyperlink" Target="https://www.zotero.org/google-docs/?xzjWWD" TargetMode="External"/><Relationship Id="rId94" Type="http://schemas.openxmlformats.org/officeDocument/2006/relationships/hyperlink" Target="https://www.zotero.org/google-docs/?5I3qYv" TargetMode="External"/><Relationship Id="rId99" Type="http://schemas.openxmlformats.org/officeDocument/2006/relationships/image" Target="media/image10.png"/><Relationship Id="rId101" Type="http://schemas.openxmlformats.org/officeDocument/2006/relationships/image" Target="media/image12.png"/><Relationship Id="rId122" Type="http://schemas.openxmlformats.org/officeDocument/2006/relationships/image" Target="media/image23.png"/><Relationship Id="rId143" Type="http://schemas.openxmlformats.org/officeDocument/2006/relationships/hyperlink" Target="https://www.zotero.org/google-docs/?l1uqXi" TargetMode="External"/><Relationship Id="rId148" Type="http://schemas.openxmlformats.org/officeDocument/2006/relationships/hyperlink" Target="https://www.zotero.org/google-docs/?l1uqXi" TargetMode="External"/><Relationship Id="rId164" Type="http://schemas.openxmlformats.org/officeDocument/2006/relationships/hyperlink" Target="https://www.zotero.org/google-docs/?l1uqXi" TargetMode="External"/><Relationship Id="rId169" Type="http://schemas.openxmlformats.org/officeDocument/2006/relationships/hyperlink" Target="https://www.zotero.org/google-docs/?l1uqXi" TargetMode="External"/><Relationship Id="rId185" Type="http://schemas.openxmlformats.org/officeDocument/2006/relationships/hyperlink" Target="https://www.zotero.org/google-docs/?l1uqXi" TargetMode="External"/><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www.zotero.org/google-docs/?l1uqXi" TargetMode="External"/><Relationship Id="rId210" Type="http://schemas.openxmlformats.org/officeDocument/2006/relationships/hyperlink" Target="https://www.zotero.org/google-docs/?l1uqXi" TargetMode="External"/><Relationship Id="rId215" Type="http://schemas.openxmlformats.org/officeDocument/2006/relationships/hyperlink" Target="https://www.zotero.org/google-docs/?l1uqXi" TargetMode="External"/><Relationship Id="rId236" Type="http://schemas.openxmlformats.org/officeDocument/2006/relationships/hyperlink" Target="https://www.zotero.org/google-docs/?l1uqXi" TargetMode="External"/><Relationship Id="rId257" Type="http://schemas.openxmlformats.org/officeDocument/2006/relationships/hyperlink" Target="https://www.zotero.org/google-docs/?l1uqXi" TargetMode="External"/><Relationship Id="rId278" Type="http://schemas.openxmlformats.org/officeDocument/2006/relationships/hyperlink" Target="https://www.zotero.org/google-docs/?l1uqXi" TargetMode="External"/><Relationship Id="rId26" Type="http://schemas.openxmlformats.org/officeDocument/2006/relationships/hyperlink" Target="https://www.zotero.org/google-docs/?YDQKVA" TargetMode="External"/><Relationship Id="rId231" Type="http://schemas.openxmlformats.org/officeDocument/2006/relationships/hyperlink" Target="https://www.zotero.org/google-docs/?l1uqXi" TargetMode="External"/><Relationship Id="rId252" Type="http://schemas.openxmlformats.org/officeDocument/2006/relationships/hyperlink" Target="https://www.zotero.org/google-docs/?l1uqXi" TargetMode="External"/><Relationship Id="rId273" Type="http://schemas.openxmlformats.org/officeDocument/2006/relationships/hyperlink" Target="https://www.zotero.org/google-docs/?l1uqXi" TargetMode="External"/><Relationship Id="rId294" Type="http://schemas.openxmlformats.org/officeDocument/2006/relationships/hyperlink" Target="https://www.zotero.org/google-docs/?l1uqXi" TargetMode="External"/><Relationship Id="rId308" Type="http://schemas.openxmlformats.org/officeDocument/2006/relationships/hyperlink" Target="https://www.zotero.org/google-docs/?l1uqXi" TargetMode="External"/><Relationship Id="rId329" Type="http://schemas.openxmlformats.org/officeDocument/2006/relationships/theme" Target="theme/theme1.xml"/><Relationship Id="rId47" Type="http://schemas.openxmlformats.org/officeDocument/2006/relationships/hyperlink" Target="https://www.zotero.org/google-docs/?QSuJgK" TargetMode="External"/><Relationship Id="rId68" Type="http://schemas.openxmlformats.org/officeDocument/2006/relationships/hyperlink" Target="https://www.zotero.org/google-docs/?gSy8Uo" TargetMode="External"/><Relationship Id="rId89" Type="http://schemas.openxmlformats.org/officeDocument/2006/relationships/hyperlink" Target="https://www.zotero.org/google-docs/?mbs41v" TargetMode="External"/><Relationship Id="rId112" Type="http://schemas.openxmlformats.org/officeDocument/2006/relationships/hyperlink" Target="https://www.zotero.org/google-docs/?5Vindu" TargetMode="External"/><Relationship Id="rId133" Type="http://schemas.openxmlformats.org/officeDocument/2006/relationships/hyperlink" Target="https://www.zotero.org/google-docs/?Yq9Dbl" TargetMode="External"/><Relationship Id="rId154" Type="http://schemas.openxmlformats.org/officeDocument/2006/relationships/hyperlink" Target="https://www.zotero.org/google-docs/?l1uqXi" TargetMode="External"/><Relationship Id="rId175" Type="http://schemas.openxmlformats.org/officeDocument/2006/relationships/hyperlink" Target="https://www.zotero.org/google-docs/?l1uqXi" TargetMode="External"/><Relationship Id="rId196" Type="http://schemas.openxmlformats.org/officeDocument/2006/relationships/hyperlink" Target="https://www.zotero.org/google-docs/?l1uqXi" TargetMode="External"/><Relationship Id="rId200" Type="http://schemas.openxmlformats.org/officeDocument/2006/relationships/hyperlink" Target="https://www.zotero.org/google-docs/?l1uqXi" TargetMode="External"/><Relationship Id="rId16" Type="http://schemas.openxmlformats.org/officeDocument/2006/relationships/hyperlink" Target="https://www.zotero.org/google-docs/?t0qGdl" TargetMode="External"/><Relationship Id="rId221" Type="http://schemas.openxmlformats.org/officeDocument/2006/relationships/hyperlink" Target="https://www.zotero.org/google-docs/?l1uqXi" TargetMode="External"/><Relationship Id="rId242" Type="http://schemas.openxmlformats.org/officeDocument/2006/relationships/hyperlink" Target="https://www.zotero.org/google-docs/?l1uqXi" TargetMode="External"/><Relationship Id="rId263" Type="http://schemas.openxmlformats.org/officeDocument/2006/relationships/hyperlink" Target="https://www.zotero.org/google-docs/?l1uqXi" TargetMode="External"/><Relationship Id="rId284" Type="http://schemas.openxmlformats.org/officeDocument/2006/relationships/hyperlink" Target="https://www.zotero.org/google-docs/?l1uqXi" TargetMode="External"/><Relationship Id="rId319" Type="http://schemas.openxmlformats.org/officeDocument/2006/relationships/hyperlink" Target="https://www.zotero.org/google-docs/?l1uqXi" TargetMode="External"/><Relationship Id="rId37" Type="http://schemas.openxmlformats.org/officeDocument/2006/relationships/hyperlink" Target="https://www.zotero.org/google-docs/?U2MyWI" TargetMode="External"/><Relationship Id="rId58" Type="http://schemas.openxmlformats.org/officeDocument/2006/relationships/hyperlink" Target="https://www.zotero.org/google-docs/?DJWTay" TargetMode="External"/><Relationship Id="rId79" Type="http://schemas.openxmlformats.org/officeDocument/2006/relationships/hyperlink" Target="https://www.zotero.org/google-docs/?eIksqN" TargetMode="External"/><Relationship Id="rId102" Type="http://schemas.openxmlformats.org/officeDocument/2006/relationships/image" Target="media/image13.png"/><Relationship Id="rId123" Type="http://schemas.openxmlformats.org/officeDocument/2006/relationships/image" Target="media/image24.png"/><Relationship Id="rId144" Type="http://schemas.openxmlformats.org/officeDocument/2006/relationships/hyperlink" Target="https://www.zotero.org/google-docs/?l1uqXi" TargetMode="External"/><Relationship Id="rId90" Type="http://schemas.openxmlformats.org/officeDocument/2006/relationships/comments" Target="comments.xml"/><Relationship Id="rId165" Type="http://schemas.openxmlformats.org/officeDocument/2006/relationships/hyperlink" Target="https://www.zotero.org/google-docs/?l1uqXi" TargetMode="External"/><Relationship Id="rId186" Type="http://schemas.openxmlformats.org/officeDocument/2006/relationships/hyperlink" Target="https://www.zotero.org/google-docs/?l1uqXi" TargetMode="External"/><Relationship Id="rId211" Type="http://schemas.openxmlformats.org/officeDocument/2006/relationships/hyperlink" Target="https://www.zotero.org/google-docs/?l1uqXi" TargetMode="External"/><Relationship Id="rId232" Type="http://schemas.openxmlformats.org/officeDocument/2006/relationships/hyperlink" Target="https://www.zotero.org/google-docs/?l1uqXi" TargetMode="External"/><Relationship Id="rId253" Type="http://schemas.openxmlformats.org/officeDocument/2006/relationships/hyperlink" Target="https://www.zotero.org/google-docs/?l1uqXi" TargetMode="External"/><Relationship Id="rId274" Type="http://schemas.openxmlformats.org/officeDocument/2006/relationships/hyperlink" Target="https://www.zotero.org/google-docs/?l1uqXi" TargetMode="External"/><Relationship Id="rId295" Type="http://schemas.openxmlformats.org/officeDocument/2006/relationships/hyperlink" Target="https://www.zotero.org/google-docs/?l1uqXi" TargetMode="External"/><Relationship Id="rId309" Type="http://schemas.openxmlformats.org/officeDocument/2006/relationships/hyperlink" Target="https://www.zotero.org/google-docs/?l1uqXi" TargetMode="External"/><Relationship Id="rId27" Type="http://schemas.openxmlformats.org/officeDocument/2006/relationships/hyperlink" Target="https://www.zotero.org/google-docs/?Neovfh" TargetMode="External"/><Relationship Id="rId48" Type="http://schemas.openxmlformats.org/officeDocument/2006/relationships/hyperlink" Target="https://www.zotero.org/google-docs/?7tZsdw" TargetMode="External"/><Relationship Id="rId69" Type="http://schemas.openxmlformats.org/officeDocument/2006/relationships/hyperlink" Target="https://www.zotero.org/google-docs/?6rBhlK" TargetMode="External"/><Relationship Id="rId113" Type="http://schemas.openxmlformats.org/officeDocument/2006/relationships/hyperlink" Target="https://www.zotero.org/google-docs/?ZGMe4R" TargetMode="External"/><Relationship Id="rId134" Type="http://schemas.openxmlformats.org/officeDocument/2006/relationships/hyperlink" Target="https://www.zotero.org/google-docs/?l1uqXi" TargetMode="External"/><Relationship Id="rId320" Type="http://schemas.openxmlformats.org/officeDocument/2006/relationships/hyperlink" Target="https://www.zotero.org/google-docs/?l1uqXi" TargetMode="External"/><Relationship Id="rId80" Type="http://schemas.openxmlformats.org/officeDocument/2006/relationships/image" Target="media/image5.png"/><Relationship Id="rId155" Type="http://schemas.openxmlformats.org/officeDocument/2006/relationships/hyperlink" Target="https://www.zotero.org/google-docs/?l1uqXi" TargetMode="External"/><Relationship Id="rId176" Type="http://schemas.openxmlformats.org/officeDocument/2006/relationships/hyperlink" Target="https://www.zotero.org/google-docs/?l1uqXi" TargetMode="External"/><Relationship Id="rId197" Type="http://schemas.openxmlformats.org/officeDocument/2006/relationships/hyperlink" Target="https://www.zotero.org/google-docs/?l1uqXi" TargetMode="External"/><Relationship Id="rId201" Type="http://schemas.openxmlformats.org/officeDocument/2006/relationships/hyperlink" Target="https://www.zotero.org/google-docs/?l1uqXi" TargetMode="External"/><Relationship Id="rId222" Type="http://schemas.openxmlformats.org/officeDocument/2006/relationships/hyperlink" Target="https://www.zotero.org/google-docs/?l1uqXi" TargetMode="External"/><Relationship Id="rId243" Type="http://schemas.openxmlformats.org/officeDocument/2006/relationships/hyperlink" Target="https://www.zotero.org/google-docs/?l1uqXi" TargetMode="External"/><Relationship Id="rId264" Type="http://schemas.openxmlformats.org/officeDocument/2006/relationships/hyperlink" Target="https://www.zotero.org/google-docs/?l1uqXi" TargetMode="External"/><Relationship Id="rId285" Type="http://schemas.openxmlformats.org/officeDocument/2006/relationships/hyperlink" Target="https://www.zotero.org/google-docs/?l1uqXi" TargetMode="External"/><Relationship Id="rId17" Type="http://schemas.openxmlformats.org/officeDocument/2006/relationships/hyperlink" Target="https://www.zotero.org/google-docs/?08InHI" TargetMode="External"/><Relationship Id="rId38" Type="http://schemas.openxmlformats.org/officeDocument/2006/relationships/hyperlink" Target="https://www.zotero.org/google-docs/?IyxQkZ" TargetMode="External"/><Relationship Id="rId59" Type="http://schemas.openxmlformats.org/officeDocument/2006/relationships/hyperlink" Target="https://www.zotero.org/google-docs/?n5VbyT" TargetMode="External"/><Relationship Id="rId103" Type="http://schemas.openxmlformats.org/officeDocument/2006/relationships/image" Target="media/image14.png"/><Relationship Id="rId124" Type="http://schemas.openxmlformats.org/officeDocument/2006/relationships/image" Target="media/image25.png"/><Relationship Id="rId310" Type="http://schemas.openxmlformats.org/officeDocument/2006/relationships/hyperlink" Target="https://www.zotero.org/google-docs/?l1uqXi" TargetMode="External"/><Relationship Id="rId70" Type="http://schemas.openxmlformats.org/officeDocument/2006/relationships/hyperlink" Target="https://www.zotero.org/google-docs/?smOPAp" TargetMode="External"/><Relationship Id="rId91" Type="http://schemas.microsoft.com/office/2011/relationships/commentsExtended" Target="commentsExtended.xml"/><Relationship Id="rId145" Type="http://schemas.openxmlformats.org/officeDocument/2006/relationships/hyperlink" Target="https://www.zotero.org/google-docs/?l1uqXi" TargetMode="External"/><Relationship Id="rId166" Type="http://schemas.openxmlformats.org/officeDocument/2006/relationships/hyperlink" Target="https://www.zotero.org/google-docs/?l1uqXi" TargetMode="External"/><Relationship Id="rId187" Type="http://schemas.openxmlformats.org/officeDocument/2006/relationships/hyperlink" Target="https://www.zotero.org/google-docs/?l1uqXi" TargetMode="External"/><Relationship Id="rId1" Type="http://schemas.openxmlformats.org/officeDocument/2006/relationships/customXml" Target="../customXml/item1.xml"/><Relationship Id="rId212" Type="http://schemas.openxmlformats.org/officeDocument/2006/relationships/hyperlink" Target="https://www.zotero.org/google-docs/?l1uqXi" TargetMode="External"/><Relationship Id="rId233" Type="http://schemas.openxmlformats.org/officeDocument/2006/relationships/hyperlink" Target="https://www.zotero.org/google-docs/?l1uqXi" TargetMode="External"/><Relationship Id="rId254" Type="http://schemas.openxmlformats.org/officeDocument/2006/relationships/hyperlink" Target="https://www.zotero.org/google-docs/?l1uqXi" TargetMode="External"/><Relationship Id="rId28" Type="http://schemas.openxmlformats.org/officeDocument/2006/relationships/hyperlink" Target="https://www.zotero.org/google-docs/?wXdbps" TargetMode="External"/><Relationship Id="rId49" Type="http://schemas.openxmlformats.org/officeDocument/2006/relationships/hyperlink" Target="https://www.zotero.org/google-docs/?6UWfTD" TargetMode="External"/><Relationship Id="rId114" Type="http://schemas.openxmlformats.org/officeDocument/2006/relationships/hyperlink" Target="https://www.zotero.org/google-docs/?604dLd" TargetMode="External"/><Relationship Id="rId275" Type="http://schemas.openxmlformats.org/officeDocument/2006/relationships/hyperlink" Target="https://www.zotero.org/google-docs/?l1uqXi" TargetMode="External"/><Relationship Id="rId296" Type="http://schemas.openxmlformats.org/officeDocument/2006/relationships/hyperlink" Target="https://www.zotero.org/google-docs/?l1uqXi" TargetMode="External"/><Relationship Id="rId300" Type="http://schemas.openxmlformats.org/officeDocument/2006/relationships/hyperlink" Target="https://www.zotero.org/google-docs/?l1uqXi" TargetMode="External"/><Relationship Id="rId60" Type="http://schemas.openxmlformats.org/officeDocument/2006/relationships/hyperlink" Target="https://www.zotero.org/google-docs/?8OeBTm" TargetMode="External"/><Relationship Id="rId81" Type="http://schemas.openxmlformats.org/officeDocument/2006/relationships/hyperlink" Target="https://www.zotero.org/google-docs/?ZvMXNU" TargetMode="External"/><Relationship Id="rId135" Type="http://schemas.openxmlformats.org/officeDocument/2006/relationships/hyperlink" Target="https://www.zotero.org/google-docs/?l1uqXi" TargetMode="External"/><Relationship Id="rId156" Type="http://schemas.openxmlformats.org/officeDocument/2006/relationships/hyperlink" Target="https://www.zotero.org/google-docs/?l1uqXi" TargetMode="External"/><Relationship Id="rId177" Type="http://schemas.openxmlformats.org/officeDocument/2006/relationships/hyperlink" Target="https://www.zotero.org/google-docs/?l1uqXi" TargetMode="External"/><Relationship Id="rId198" Type="http://schemas.openxmlformats.org/officeDocument/2006/relationships/hyperlink" Target="https://www.zotero.org/google-docs/?l1uqXi" TargetMode="External"/><Relationship Id="rId321" Type="http://schemas.openxmlformats.org/officeDocument/2006/relationships/hyperlink" Target="https://www.zotero.org/google-docs/?l1uqXi" TargetMode="External"/><Relationship Id="rId202" Type="http://schemas.openxmlformats.org/officeDocument/2006/relationships/hyperlink" Target="https://www.zotero.org/google-docs/?l1uqXi" TargetMode="External"/><Relationship Id="rId223" Type="http://schemas.openxmlformats.org/officeDocument/2006/relationships/hyperlink" Target="https://www.zotero.org/google-docs/?l1uqXi" TargetMode="External"/><Relationship Id="rId244" Type="http://schemas.openxmlformats.org/officeDocument/2006/relationships/hyperlink" Target="https://www.zotero.org/google-docs/?l1uqXi" TargetMode="External"/><Relationship Id="rId18" Type="http://schemas.openxmlformats.org/officeDocument/2006/relationships/hyperlink" Target="https://www.zotero.org/google-docs/?REeJkr" TargetMode="External"/><Relationship Id="rId39" Type="http://schemas.openxmlformats.org/officeDocument/2006/relationships/hyperlink" Target="https://www.zotero.org/google-docs/?muKbqp" TargetMode="External"/><Relationship Id="rId265" Type="http://schemas.openxmlformats.org/officeDocument/2006/relationships/hyperlink" Target="https://www.zotero.org/google-docs/?l1uqXi" TargetMode="External"/><Relationship Id="rId286" Type="http://schemas.openxmlformats.org/officeDocument/2006/relationships/hyperlink" Target="https://www.zotero.org/google-docs/?l1uqXi" TargetMode="External"/><Relationship Id="rId50" Type="http://schemas.openxmlformats.org/officeDocument/2006/relationships/hyperlink" Target="https://www.zotero.org/google-docs/?ydUaiG" TargetMode="External"/><Relationship Id="rId104" Type="http://schemas.openxmlformats.org/officeDocument/2006/relationships/image" Target="media/image15.png"/><Relationship Id="rId125" Type="http://schemas.openxmlformats.org/officeDocument/2006/relationships/hyperlink" Target="https://www.zotero.org/google-docs/?CSyTj2" TargetMode="External"/><Relationship Id="rId146" Type="http://schemas.openxmlformats.org/officeDocument/2006/relationships/hyperlink" Target="https://www.zotero.org/google-docs/?l1uqXi" TargetMode="External"/><Relationship Id="rId167" Type="http://schemas.openxmlformats.org/officeDocument/2006/relationships/hyperlink" Target="https://www.zotero.org/google-docs/?l1uqXi" TargetMode="External"/><Relationship Id="rId188" Type="http://schemas.openxmlformats.org/officeDocument/2006/relationships/hyperlink" Target="https://www.zotero.org/google-docs/?l1uqXi" TargetMode="External"/><Relationship Id="rId311" Type="http://schemas.openxmlformats.org/officeDocument/2006/relationships/hyperlink" Target="https://www.zotero.org/google-docs/?l1uqXi" TargetMode="External"/><Relationship Id="rId71" Type="http://schemas.openxmlformats.org/officeDocument/2006/relationships/hyperlink" Target="https://www.zotero.org/google-docs/?ktJDVs" TargetMode="External"/><Relationship Id="rId92" Type="http://schemas.microsoft.com/office/2016/09/relationships/commentsIds" Target="commentsIds.xml"/><Relationship Id="rId213" Type="http://schemas.openxmlformats.org/officeDocument/2006/relationships/hyperlink" Target="https://www.zotero.org/google-docs/?l1uqXi" TargetMode="External"/><Relationship Id="rId234" Type="http://schemas.openxmlformats.org/officeDocument/2006/relationships/hyperlink" Target="https://www.zotero.org/google-docs/?l1uqXi" TargetMode="External"/><Relationship Id="rId2" Type="http://schemas.openxmlformats.org/officeDocument/2006/relationships/numbering" Target="numbering.xml"/><Relationship Id="rId29" Type="http://schemas.openxmlformats.org/officeDocument/2006/relationships/image" Target="media/image1.png"/><Relationship Id="rId255" Type="http://schemas.openxmlformats.org/officeDocument/2006/relationships/hyperlink" Target="https://www.zotero.org/google-docs/?l1uqXi" TargetMode="External"/><Relationship Id="rId276" Type="http://schemas.openxmlformats.org/officeDocument/2006/relationships/hyperlink" Target="https://www.zotero.org/google-docs/?l1uqXi" TargetMode="External"/><Relationship Id="rId297" Type="http://schemas.openxmlformats.org/officeDocument/2006/relationships/hyperlink" Target="https://www.zotero.org/google-docs/?l1uqXi" TargetMode="External"/><Relationship Id="rId40" Type="http://schemas.openxmlformats.org/officeDocument/2006/relationships/hyperlink" Target="https://www.zotero.org/google-docs/?NHD024" TargetMode="External"/><Relationship Id="rId115" Type="http://schemas.openxmlformats.org/officeDocument/2006/relationships/hyperlink" Target="https://www.zotero.org/google-docs/?9w24ti" TargetMode="External"/><Relationship Id="rId136" Type="http://schemas.openxmlformats.org/officeDocument/2006/relationships/hyperlink" Target="https://www.zotero.org/google-docs/?l1uqXi" TargetMode="External"/><Relationship Id="rId157" Type="http://schemas.openxmlformats.org/officeDocument/2006/relationships/hyperlink" Target="https://www.zotero.org/google-docs/?l1uqXi" TargetMode="External"/><Relationship Id="rId178" Type="http://schemas.openxmlformats.org/officeDocument/2006/relationships/hyperlink" Target="https://www.zotero.org/google-docs/?l1uqXi" TargetMode="External"/><Relationship Id="rId301" Type="http://schemas.openxmlformats.org/officeDocument/2006/relationships/hyperlink" Target="https://www.zotero.org/google-docs/?l1uqXi" TargetMode="External"/><Relationship Id="rId322" Type="http://schemas.openxmlformats.org/officeDocument/2006/relationships/hyperlink" Target="https://www.zotero.org/google-docs/?l1uqXi" TargetMode="External"/><Relationship Id="rId61" Type="http://schemas.openxmlformats.org/officeDocument/2006/relationships/image" Target="media/image2.png"/><Relationship Id="rId82" Type="http://schemas.openxmlformats.org/officeDocument/2006/relationships/hyperlink" Target="https://www.zotero.org/google-docs/?bxQmqA" TargetMode="External"/><Relationship Id="rId199" Type="http://schemas.openxmlformats.org/officeDocument/2006/relationships/hyperlink" Target="https://www.zotero.org/google-docs/?l1uqXi" TargetMode="External"/><Relationship Id="rId203" Type="http://schemas.openxmlformats.org/officeDocument/2006/relationships/hyperlink" Target="https://www.zotero.org/google-docs/?l1uqXi" TargetMode="External"/><Relationship Id="rId19" Type="http://schemas.openxmlformats.org/officeDocument/2006/relationships/hyperlink" Target="https://www.zotero.org/google-docs/?OAjDy2" TargetMode="External"/><Relationship Id="rId224" Type="http://schemas.openxmlformats.org/officeDocument/2006/relationships/hyperlink" Target="https://www.zotero.org/google-docs/?l1uqXi" TargetMode="External"/><Relationship Id="rId245" Type="http://schemas.openxmlformats.org/officeDocument/2006/relationships/hyperlink" Target="https://www.zotero.org/google-docs/?l1uqXi" TargetMode="External"/><Relationship Id="rId266" Type="http://schemas.openxmlformats.org/officeDocument/2006/relationships/hyperlink" Target="https://www.zotero.org/google-docs/?l1uqXi" TargetMode="External"/><Relationship Id="rId287" Type="http://schemas.openxmlformats.org/officeDocument/2006/relationships/hyperlink" Target="https://www.zotero.org/google-docs/?l1uqX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47279EC4-08DD-41FA-9367-9BDCC022C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59</Pages>
  <Words>15223</Words>
  <Characters>86623</Characters>
  <Application>Microsoft Office Word</Application>
  <DocSecurity>0</DocSecurity>
  <Lines>1056</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Myslina</dc:creator>
  <cp:keywords/>
  <dc:description/>
  <cp:lastModifiedBy>Maria Myslina</cp:lastModifiedBy>
  <cp:revision>5</cp:revision>
  <dcterms:created xsi:type="dcterms:W3CDTF">2019-06-04T07:47:00Z</dcterms:created>
  <dcterms:modified xsi:type="dcterms:W3CDTF">2019-06-04T14:26:00Z</dcterms:modified>
  <dc:language>en-US</dc:language>
</cp:coreProperties>
</file>